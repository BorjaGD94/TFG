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1D761C"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5648CDFD"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42133721" w14:textId="1ED756B4"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r w:rsidRPr="0040221C">
        <w:rPr>
          <w:rFonts w:cs="Times"/>
          <w:color w:val="000000"/>
          <w:sz w:val="56"/>
          <w:szCs w:val="56"/>
        </w:rPr>
        <w:t>Desarrollo de una aplicación web y base de datos para el seguimiento de pacientes con problemas de movilidad</w:t>
      </w:r>
      <w:r w:rsidR="00E5539D">
        <w:rPr>
          <w:rFonts w:cs="Times"/>
          <w:color w:val="000000"/>
          <w:sz w:val="56"/>
          <w:szCs w:val="56"/>
        </w:rPr>
        <w:t xml:space="preserve"> cervical</w:t>
      </w:r>
    </w:p>
    <w:p w14:paraId="7636CD1E" w14:textId="77777777" w:rsidR="009C4174" w:rsidRPr="0040221C" w:rsidRDefault="009C4174" w:rsidP="009C4174">
      <w:pPr>
        <w:widowControl w:val="0"/>
        <w:autoSpaceDE w:val="0"/>
        <w:autoSpaceDN w:val="0"/>
        <w:adjustRightInd w:val="0"/>
        <w:spacing w:after="240" w:line="640" w:lineRule="atLeast"/>
        <w:jc w:val="center"/>
        <w:rPr>
          <w:rFonts w:cs="Times"/>
          <w:color w:val="000000"/>
        </w:rPr>
      </w:pPr>
    </w:p>
    <w:p w14:paraId="2F67F9D3" w14:textId="77777777" w:rsidR="009C4174" w:rsidRPr="0040221C" w:rsidRDefault="009C4174" w:rsidP="009C4174">
      <w:pPr>
        <w:widowControl w:val="0"/>
        <w:autoSpaceDE w:val="0"/>
        <w:autoSpaceDN w:val="0"/>
        <w:adjustRightInd w:val="0"/>
        <w:spacing w:after="240" w:line="440" w:lineRule="atLeast"/>
        <w:jc w:val="center"/>
        <w:rPr>
          <w:rFonts w:cs="Times"/>
          <w:color w:val="000000"/>
          <w:sz w:val="37"/>
          <w:szCs w:val="37"/>
        </w:rPr>
      </w:pPr>
      <w:r w:rsidRPr="0040221C">
        <w:rPr>
          <w:rFonts w:cs="Times"/>
          <w:color w:val="000000"/>
          <w:sz w:val="37"/>
          <w:szCs w:val="37"/>
        </w:rPr>
        <w:t>Borja González Díaz</w:t>
      </w:r>
    </w:p>
    <w:p w14:paraId="42E7EC4B" w14:textId="77777777" w:rsidR="009C4174" w:rsidRPr="0040221C" w:rsidRDefault="009C4174" w:rsidP="009C4174">
      <w:pPr>
        <w:widowControl w:val="0"/>
        <w:autoSpaceDE w:val="0"/>
        <w:autoSpaceDN w:val="0"/>
        <w:adjustRightInd w:val="0"/>
        <w:spacing w:after="240" w:line="440" w:lineRule="atLeast"/>
        <w:jc w:val="center"/>
        <w:rPr>
          <w:rFonts w:cs="Times"/>
          <w:color w:val="000000"/>
        </w:rPr>
      </w:pPr>
      <w:r w:rsidRPr="0040221C">
        <w:rPr>
          <w:rFonts w:cs="Times"/>
          <w:color w:val="000000"/>
          <w:sz w:val="37"/>
          <w:szCs w:val="37"/>
        </w:rPr>
        <w:t>Septiembre 2017</w:t>
      </w:r>
    </w:p>
    <w:p w14:paraId="5660CE83" w14:textId="77777777" w:rsidR="00964DB4" w:rsidRPr="0040221C" w:rsidRDefault="00964DB4"/>
    <w:p w14:paraId="5ADF6C8D" w14:textId="77777777" w:rsidR="009C4174" w:rsidRPr="0040221C" w:rsidRDefault="009C4174"/>
    <w:p w14:paraId="48544BD1" w14:textId="77777777" w:rsidR="009C4174" w:rsidRPr="0040221C" w:rsidRDefault="009C4174"/>
    <w:p w14:paraId="64ED6EA9" w14:textId="77777777" w:rsidR="009C4174" w:rsidRPr="0040221C" w:rsidRDefault="009C4174"/>
    <w:p w14:paraId="03BB2C27" w14:textId="77777777" w:rsidR="009C4174" w:rsidRPr="0040221C" w:rsidRDefault="009C4174"/>
    <w:p w14:paraId="3E999714" w14:textId="77777777" w:rsidR="009C4174" w:rsidRPr="0040221C" w:rsidRDefault="009C4174"/>
    <w:p w14:paraId="2545BBF9" w14:textId="77777777" w:rsidR="009C4174" w:rsidRPr="0040221C" w:rsidRDefault="009C4174"/>
    <w:p w14:paraId="7F4913E6" w14:textId="77777777" w:rsidR="009C4174" w:rsidRPr="0040221C" w:rsidRDefault="009C4174"/>
    <w:p w14:paraId="318D5398" w14:textId="77777777" w:rsidR="009C4174" w:rsidRPr="0040221C" w:rsidRDefault="009C4174"/>
    <w:p w14:paraId="15CCBD92" w14:textId="77777777" w:rsidR="009C4174" w:rsidRPr="0040221C" w:rsidRDefault="009C4174"/>
    <w:p w14:paraId="6A914B39" w14:textId="77777777" w:rsidR="009C4174" w:rsidRPr="0040221C" w:rsidRDefault="009C4174"/>
    <w:p w14:paraId="62FFCAF5" w14:textId="77777777" w:rsidR="009C4174" w:rsidRPr="0040221C" w:rsidRDefault="009C4174"/>
    <w:p w14:paraId="0A19FF82" w14:textId="77777777" w:rsidR="009C4174" w:rsidRPr="0040221C" w:rsidRDefault="009C4174"/>
    <w:p w14:paraId="226BE449" w14:textId="77777777" w:rsidR="009C4174" w:rsidRPr="0040221C" w:rsidRDefault="009C4174"/>
    <w:p w14:paraId="202197FE" w14:textId="77777777" w:rsidR="009C4174" w:rsidRPr="0040221C" w:rsidRDefault="009C4174"/>
    <w:p w14:paraId="43D0AC16" w14:textId="77777777" w:rsidR="009C4174" w:rsidRPr="0040221C" w:rsidRDefault="009C4174"/>
    <w:p w14:paraId="3766A667" w14:textId="77777777" w:rsidR="009C4174" w:rsidRPr="0040221C" w:rsidRDefault="009C4174"/>
    <w:p w14:paraId="780A9229" w14:textId="77777777" w:rsidR="009C4174" w:rsidRPr="0040221C" w:rsidRDefault="009C4174"/>
    <w:p w14:paraId="48961971" w14:textId="77777777" w:rsidR="009C4174" w:rsidRPr="0040221C" w:rsidRDefault="009C4174"/>
    <w:p w14:paraId="415AE947" w14:textId="77777777" w:rsidR="009C4174" w:rsidRPr="0040221C" w:rsidRDefault="009C4174"/>
    <w:p w14:paraId="57B431D7" w14:textId="77777777" w:rsidR="009C4174" w:rsidRPr="0040221C" w:rsidRDefault="009C4174"/>
    <w:p w14:paraId="36E8F845" w14:textId="77777777" w:rsidR="009C4174" w:rsidRPr="0040221C" w:rsidRDefault="009C4174">
      <w:pPr>
        <w:rPr>
          <w:b/>
        </w:rPr>
      </w:pPr>
    </w:p>
    <w:p w14:paraId="22894FE0" w14:textId="77777777" w:rsidR="009C4174" w:rsidRPr="0040221C" w:rsidRDefault="009C4174" w:rsidP="009C4174">
      <w:pPr>
        <w:jc w:val="right"/>
      </w:pPr>
    </w:p>
    <w:p w14:paraId="08CA11EE" w14:textId="77777777" w:rsidR="009C4174" w:rsidRPr="0040221C" w:rsidRDefault="009C4174" w:rsidP="009C4174">
      <w:pPr>
        <w:jc w:val="right"/>
      </w:pPr>
    </w:p>
    <w:p w14:paraId="4B1E8ADD" w14:textId="77777777" w:rsidR="009C4174" w:rsidRPr="0040221C" w:rsidRDefault="009C4174" w:rsidP="009C4174">
      <w:pPr>
        <w:jc w:val="right"/>
      </w:pPr>
    </w:p>
    <w:p w14:paraId="6DC20AFC" w14:textId="77777777" w:rsidR="009C4174" w:rsidRPr="0040221C" w:rsidRDefault="009C4174" w:rsidP="009C4174">
      <w:pPr>
        <w:jc w:val="right"/>
      </w:pPr>
    </w:p>
    <w:p w14:paraId="482C696C" w14:textId="77777777" w:rsidR="009C4174" w:rsidRPr="0040221C" w:rsidRDefault="009C4174" w:rsidP="009C4174">
      <w:pPr>
        <w:jc w:val="right"/>
      </w:pPr>
    </w:p>
    <w:p w14:paraId="6AD52215" w14:textId="77777777" w:rsidR="009C4174" w:rsidRPr="0040221C" w:rsidRDefault="009C4174" w:rsidP="009C4174">
      <w:pPr>
        <w:jc w:val="right"/>
      </w:pPr>
      <w:r w:rsidRPr="0040221C">
        <w:t xml:space="preserve">A toda mi familia y en especial a mi padre </w:t>
      </w:r>
      <w:proofErr w:type="spellStart"/>
      <w:r w:rsidRPr="0040221C">
        <w:t>Peps</w:t>
      </w:r>
      <w:proofErr w:type="spellEnd"/>
      <w:r w:rsidRPr="0040221C">
        <w:t>.</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0"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 w:author="Rodrigo García" w:date="2017-09-07T08:39:00Z">
        <w:r w:rsidR="00E5539D">
          <w:t xml:space="preserve"> Esta disyuntiva también se aplica a los sistemas médicos, que se pueden beneficiar enormemente de la digitalizaci</w:t>
        </w:r>
      </w:ins>
      <w:ins w:id="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3" w:author="Borja Gonzalez" w:date="2017-09-07T11:02:00Z"/>
        </w:rPr>
      </w:pPr>
      <w:r w:rsidRPr="0040221C">
        <w:t xml:space="preserve">Con un enfoque moderno a </w:t>
      </w:r>
      <w:ins w:id="4" w:author="Borja Gonzalez" w:date="2017-09-08T16:13:00Z">
        <w:r w:rsidR="00333F5F">
          <w:t xml:space="preserve">los métodos de visualización y recopilación de datos </w:t>
        </w:r>
      </w:ins>
      <w:r w:rsidRPr="0040221C">
        <w:t xml:space="preserve"> he construi</w:t>
      </w:r>
      <w:ins w:id="5" w:author="Rodrigo García" w:date="2017-09-07T08:42:00Z">
        <w:r w:rsidR="00E5539D">
          <w:t>do</w:t>
        </w:r>
      </w:ins>
      <w:r w:rsidRPr="0040221C">
        <w:t xml:space="preserve"> una aplicación web </w:t>
      </w:r>
      <w:ins w:id="6" w:author="Borja Gonzalez" w:date="2017-09-08T16:13:00Z">
        <w:r w:rsidR="00333F5F">
          <w:t>con</w:t>
        </w:r>
      </w:ins>
      <w:ins w:id="7" w:author="Rodrigo García" w:date="2017-09-07T08:42:00Z">
        <w:r w:rsidR="00E5539D">
          <w:t xml:space="preserve"> su correspondiente</w:t>
        </w:r>
      </w:ins>
      <w:r w:rsidRPr="0040221C">
        <w:t xml:space="preserve"> base de datos</w:t>
      </w:r>
      <w:ins w:id="8" w:author="Borja Gonzalez" w:date="2017-09-08T16:14:00Z">
        <w:r w:rsidR="00333F5F">
          <w:t>,</w:t>
        </w:r>
      </w:ins>
      <w:r w:rsidRPr="0040221C">
        <w:t xml:space="preserve"> que permite</w:t>
      </w:r>
      <w:ins w:id="9" w:author="Rodrigo García" w:date="2017-09-07T08:42:00Z">
        <w:r w:rsidR="00E5539D">
          <w:t>n</w:t>
        </w:r>
      </w:ins>
      <w:r w:rsidRPr="0040221C">
        <w:t xml:space="preserve"> al usuario acceder rápidamente a los datos de los pacientes </w:t>
      </w:r>
      <w:ins w:id="10" w:author="Borja Gonzalez" w:date="2017-09-08T16:14:00Z">
        <w:r w:rsidR="00333F5F">
          <w:t>permitiendo</w:t>
        </w:r>
      </w:ins>
      <w:r w:rsidRPr="0040221C">
        <w:t xml:space="preserve"> mostra</w:t>
      </w:r>
      <w:r w:rsidR="006D06A7">
        <w:t>r</w:t>
      </w:r>
      <w:r w:rsidRPr="0040221C">
        <w:t xml:space="preserve"> toda la información</w:t>
      </w:r>
      <w:ins w:id="11" w:author="Borja Gonzalez" w:date="2017-09-08T16:14:00Z">
        <w:r w:rsidR="00333F5F">
          <w:t xml:space="preserve"> de manera sencilla y clara.</w:t>
        </w:r>
      </w:ins>
      <w:ins w:id="12" w:author="Borja Gonzalez" w:date="2017-09-08T16:15:00Z">
        <w:r w:rsidR="00333F5F">
          <w:t xml:space="preserve"> </w:t>
        </w:r>
      </w:ins>
    </w:p>
    <w:p w14:paraId="36B75586" w14:textId="77777777" w:rsidR="006D06A7" w:rsidRDefault="006D06A7" w:rsidP="00FC4DB1">
      <w:pPr>
        <w:jc w:val="both"/>
        <w:rPr>
          <w:ins w:id="13" w:author="Borja Gonzalez" w:date="2017-09-07T11:02:00Z"/>
        </w:rPr>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IMU (</w:t>
      </w:r>
      <w:proofErr w:type="spellStart"/>
      <w:r w:rsidR="00F7781D">
        <w:t>Inertial</w:t>
      </w:r>
      <w:proofErr w:type="spellEnd"/>
      <w:r w:rsidR="00F7781D">
        <w:t xml:space="preserve"> </w:t>
      </w:r>
      <w:proofErr w:type="spellStart"/>
      <w:r w:rsidR="009750CE">
        <w:t>Measurement</w:t>
      </w:r>
      <w:proofErr w:type="spellEnd"/>
      <w:r w:rsidR="009750CE">
        <w:t xml:space="preserve"> </w:t>
      </w:r>
      <w:proofErr w:type="spellStart"/>
      <w:r w:rsidR="00F7781D">
        <w:t>Unit</w:t>
      </w:r>
      <w:proofErr w:type="spellEnd"/>
      <w:r w:rsidR="00F7781D">
        <w:t>).</w:t>
      </w:r>
    </w:p>
    <w:p w14:paraId="126BE685" w14:textId="5D5CB6E5" w:rsidR="006D06A7" w:rsidRPr="0040221C" w:rsidRDefault="006D06A7" w:rsidP="00FC4DB1">
      <w:pPr>
        <w:jc w:val="both"/>
      </w:pPr>
    </w:p>
    <w:p w14:paraId="674091C8" w14:textId="77777777" w:rsidR="00265FAD" w:rsidRDefault="00265FAD" w:rsidP="00265FAD">
      <w:pPr>
        <w:jc w:val="both"/>
        <w:rPr>
          <w:ins w:id="14" w:author="Borja Gonzalez" w:date="2017-09-12T11:40:00Z"/>
        </w:rPr>
      </w:pPr>
      <w:ins w:id="15"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6" w:author="Borja Gonzalez" w:date="2017-09-12T11:40:00Z"/>
        </w:rPr>
      </w:pPr>
    </w:p>
    <w:p w14:paraId="423F89CC" w14:textId="4576BC6C" w:rsidR="00265FAD" w:rsidRPr="0040221C" w:rsidRDefault="00265FAD" w:rsidP="00265FAD">
      <w:pPr>
        <w:jc w:val="both"/>
        <w:rPr>
          <w:ins w:id="17" w:author="Borja Gonzalez" w:date="2017-09-12T11:40:00Z"/>
        </w:rPr>
      </w:pPr>
      <w:ins w:id="18"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19" w:author="Borja Gonzalez" w:date="2017-09-09T10:50:00Z"/>
        </w:rPr>
      </w:pPr>
    </w:p>
    <w:p w14:paraId="3985DDE1" w14:textId="77777777" w:rsidR="00E1467C" w:rsidRDefault="00E1467C" w:rsidP="00FC4DB1">
      <w:pPr>
        <w:rPr>
          <w:ins w:id="20"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DC7FEC1" w14:textId="77777777" w:rsidR="00FC4DB1" w:rsidRDefault="0049275A" w:rsidP="009206C3">
      <w:pPr>
        <w:rPr>
          <w:ins w:id="21"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19DB6AEB" w14:textId="77777777" w:rsidR="00CF2B10" w:rsidRDefault="009243EF">
      <w:pPr>
        <w:pStyle w:val="TOC1"/>
        <w:tabs>
          <w:tab w:val="right" w:leader="dot" w:pos="8630"/>
        </w:tabs>
        <w:rPr>
          <w:rFonts w:asciiTheme="minorHAnsi" w:hAnsiTheme="minorHAnsi"/>
          <w:b w:val="0"/>
          <w:noProof/>
          <w:color w:val="auto"/>
          <w:lang w:eastAsia="ja-JP"/>
        </w:rPr>
      </w:pPr>
      <w:del w:id="22"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r w:rsidR="00CF2B10">
        <w:rPr>
          <w:noProof/>
        </w:rPr>
        <w:t>1.  Introducción</w:t>
      </w:r>
      <w:r w:rsidR="00CF2B10">
        <w:rPr>
          <w:noProof/>
        </w:rPr>
        <w:tab/>
      </w:r>
      <w:r w:rsidR="00CF2B10">
        <w:rPr>
          <w:noProof/>
        </w:rPr>
        <w:fldChar w:fldCharType="begin"/>
      </w:r>
      <w:r w:rsidR="00CF2B10">
        <w:rPr>
          <w:noProof/>
        </w:rPr>
        <w:instrText xml:space="preserve"> PAGEREF _Toc368126987 \h </w:instrText>
      </w:r>
      <w:r w:rsidR="00CF2B10">
        <w:rPr>
          <w:noProof/>
        </w:rPr>
      </w:r>
      <w:r w:rsidR="00CF2B10">
        <w:rPr>
          <w:noProof/>
        </w:rPr>
        <w:fldChar w:fldCharType="separate"/>
      </w:r>
      <w:r w:rsidR="00CF2B10">
        <w:rPr>
          <w:noProof/>
        </w:rPr>
        <w:t>6</w:t>
      </w:r>
      <w:r w:rsidR="00CF2B10">
        <w:rPr>
          <w:noProof/>
        </w:rPr>
        <w:fldChar w:fldCharType="end"/>
      </w:r>
    </w:p>
    <w:p w14:paraId="11A1728B" w14:textId="77777777" w:rsidR="00CF2B10" w:rsidRDefault="00CF2B10">
      <w:pPr>
        <w:pStyle w:val="TOC2"/>
        <w:tabs>
          <w:tab w:val="right" w:leader="dot" w:pos="8630"/>
        </w:tabs>
        <w:rPr>
          <w:noProof/>
          <w:sz w:val="24"/>
          <w:szCs w:val="24"/>
          <w:lang w:eastAsia="ja-JP"/>
        </w:rPr>
      </w:pPr>
      <w:r>
        <w:rPr>
          <w:noProof/>
        </w:rPr>
        <w:t>1.1.  Funcionamiento de la aplicación web</w:t>
      </w:r>
      <w:r>
        <w:rPr>
          <w:noProof/>
        </w:rPr>
        <w:tab/>
      </w:r>
      <w:r>
        <w:rPr>
          <w:noProof/>
        </w:rPr>
        <w:fldChar w:fldCharType="begin"/>
      </w:r>
      <w:r>
        <w:rPr>
          <w:noProof/>
        </w:rPr>
        <w:instrText xml:space="preserve"> PAGEREF _Toc368126988 \h </w:instrText>
      </w:r>
      <w:r>
        <w:rPr>
          <w:noProof/>
        </w:rPr>
      </w:r>
      <w:r>
        <w:rPr>
          <w:noProof/>
        </w:rPr>
        <w:fldChar w:fldCharType="separate"/>
      </w:r>
      <w:r>
        <w:rPr>
          <w:noProof/>
        </w:rPr>
        <w:t>6</w:t>
      </w:r>
      <w:r>
        <w:rPr>
          <w:noProof/>
        </w:rPr>
        <w:fldChar w:fldCharType="end"/>
      </w:r>
    </w:p>
    <w:p w14:paraId="79B408AC" w14:textId="77777777" w:rsidR="00CF2B10" w:rsidRDefault="00CF2B10">
      <w:pPr>
        <w:pStyle w:val="TOC1"/>
        <w:tabs>
          <w:tab w:val="right" w:leader="dot" w:pos="8630"/>
        </w:tabs>
        <w:rPr>
          <w:rFonts w:asciiTheme="minorHAnsi" w:hAnsiTheme="minorHAnsi"/>
          <w:b w:val="0"/>
          <w:noProof/>
          <w:color w:val="auto"/>
          <w:lang w:eastAsia="ja-JP"/>
        </w:rPr>
      </w:pPr>
      <w:r>
        <w:rPr>
          <w:noProof/>
        </w:rPr>
        <w:t>2.  Estado del arte</w:t>
      </w:r>
      <w:r>
        <w:rPr>
          <w:noProof/>
        </w:rPr>
        <w:tab/>
      </w:r>
      <w:r>
        <w:rPr>
          <w:noProof/>
        </w:rPr>
        <w:fldChar w:fldCharType="begin"/>
      </w:r>
      <w:r>
        <w:rPr>
          <w:noProof/>
        </w:rPr>
        <w:instrText xml:space="preserve"> PAGEREF _Toc368126989 \h </w:instrText>
      </w:r>
      <w:r>
        <w:rPr>
          <w:noProof/>
        </w:rPr>
      </w:r>
      <w:r>
        <w:rPr>
          <w:noProof/>
        </w:rPr>
        <w:fldChar w:fldCharType="separate"/>
      </w:r>
      <w:r>
        <w:rPr>
          <w:noProof/>
        </w:rPr>
        <w:t>7</w:t>
      </w:r>
      <w:r>
        <w:rPr>
          <w:noProof/>
        </w:rPr>
        <w:fldChar w:fldCharType="end"/>
      </w:r>
    </w:p>
    <w:p w14:paraId="0ABDA7F2" w14:textId="77777777" w:rsidR="00CF2B10" w:rsidRDefault="00CF2B10">
      <w:pPr>
        <w:pStyle w:val="TOC2"/>
        <w:tabs>
          <w:tab w:val="right" w:leader="dot" w:pos="8630"/>
        </w:tabs>
        <w:rPr>
          <w:noProof/>
          <w:sz w:val="24"/>
          <w:szCs w:val="24"/>
          <w:lang w:eastAsia="ja-JP"/>
        </w:rPr>
      </w:pPr>
      <w:r>
        <w:rPr>
          <w:noProof/>
        </w:rPr>
        <w:t>2.1.  Diseño de web estático</w:t>
      </w:r>
      <w:r>
        <w:rPr>
          <w:noProof/>
        </w:rPr>
        <w:tab/>
      </w:r>
      <w:r>
        <w:rPr>
          <w:noProof/>
        </w:rPr>
        <w:fldChar w:fldCharType="begin"/>
      </w:r>
      <w:r>
        <w:rPr>
          <w:noProof/>
        </w:rPr>
        <w:instrText xml:space="preserve"> PAGEREF _Toc368126990 \h </w:instrText>
      </w:r>
      <w:r>
        <w:rPr>
          <w:noProof/>
        </w:rPr>
      </w:r>
      <w:r>
        <w:rPr>
          <w:noProof/>
        </w:rPr>
        <w:fldChar w:fldCharType="separate"/>
      </w:r>
      <w:r>
        <w:rPr>
          <w:noProof/>
        </w:rPr>
        <w:t>7</w:t>
      </w:r>
      <w:r>
        <w:rPr>
          <w:noProof/>
        </w:rPr>
        <w:fldChar w:fldCharType="end"/>
      </w:r>
    </w:p>
    <w:p w14:paraId="28E0B353" w14:textId="77777777" w:rsidR="00CF2B10" w:rsidRDefault="00CF2B10">
      <w:pPr>
        <w:pStyle w:val="TOC3"/>
        <w:tabs>
          <w:tab w:val="right" w:leader="dot" w:pos="8630"/>
        </w:tabs>
        <w:rPr>
          <w:i w:val="0"/>
          <w:noProof/>
          <w:sz w:val="24"/>
          <w:szCs w:val="24"/>
          <w:lang w:eastAsia="ja-JP"/>
        </w:rPr>
      </w:pPr>
      <w:r>
        <w:rPr>
          <w:noProof/>
        </w:rPr>
        <w:t>2.1.1.  HTML</w:t>
      </w:r>
      <w:r>
        <w:rPr>
          <w:noProof/>
        </w:rPr>
        <w:tab/>
      </w:r>
      <w:r>
        <w:rPr>
          <w:noProof/>
        </w:rPr>
        <w:fldChar w:fldCharType="begin"/>
      </w:r>
      <w:r>
        <w:rPr>
          <w:noProof/>
        </w:rPr>
        <w:instrText xml:space="preserve"> PAGEREF _Toc368126991 \h </w:instrText>
      </w:r>
      <w:r>
        <w:rPr>
          <w:noProof/>
        </w:rPr>
      </w:r>
      <w:r>
        <w:rPr>
          <w:noProof/>
        </w:rPr>
        <w:fldChar w:fldCharType="separate"/>
      </w:r>
      <w:r>
        <w:rPr>
          <w:noProof/>
        </w:rPr>
        <w:t>7</w:t>
      </w:r>
      <w:r>
        <w:rPr>
          <w:noProof/>
        </w:rPr>
        <w:fldChar w:fldCharType="end"/>
      </w:r>
    </w:p>
    <w:p w14:paraId="4F4C4AC6" w14:textId="77777777" w:rsidR="00CF2B10" w:rsidRDefault="00CF2B10">
      <w:pPr>
        <w:pStyle w:val="TOC3"/>
        <w:tabs>
          <w:tab w:val="right" w:leader="dot" w:pos="8630"/>
        </w:tabs>
        <w:rPr>
          <w:i w:val="0"/>
          <w:noProof/>
          <w:sz w:val="24"/>
          <w:szCs w:val="24"/>
          <w:lang w:eastAsia="ja-JP"/>
        </w:rPr>
      </w:pPr>
      <w:r>
        <w:rPr>
          <w:noProof/>
        </w:rPr>
        <w:t>2.1.2.  CSS</w:t>
      </w:r>
      <w:r>
        <w:rPr>
          <w:noProof/>
        </w:rPr>
        <w:tab/>
      </w:r>
      <w:r>
        <w:rPr>
          <w:noProof/>
        </w:rPr>
        <w:fldChar w:fldCharType="begin"/>
      </w:r>
      <w:r>
        <w:rPr>
          <w:noProof/>
        </w:rPr>
        <w:instrText xml:space="preserve"> PAGEREF _Toc368126992 \h </w:instrText>
      </w:r>
      <w:r>
        <w:rPr>
          <w:noProof/>
        </w:rPr>
      </w:r>
      <w:r>
        <w:rPr>
          <w:noProof/>
        </w:rPr>
        <w:fldChar w:fldCharType="separate"/>
      </w:r>
      <w:r>
        <w:rPr>
          <w:noProof/>
        </w:rPr>
        <w:t>7</w:t>
      </w:r>
      <w:r>
        <w:rPr>
          <w:noProof/>
        </w:rPr>
        <w:fldChar w:fldCharType="end"/>
      </w:r>
    </w:p>
    <w:p w14:paraId="3CDD5CAE" w14:textId="77777777" w:rsidR="00CF2B10" w:rsidRDefault="00CF2B10">
      <w:pPr>
        <w:pStyle w:val="TOC2"/>
        <w:tabs>
          <w:tab w:val="right" w:leader="dot" w:pos="8630"/>
        </w:tabs>
        <w:rPr>
          <w:noProof/>
          <w:sz w:val="24"/>
          <w:szCs w:val="24"/>
          <w:lang w:eastAsia="ja-JP"/>
        </w:rPr>
      </w:pPr>
      <w:r>
        <w:rPr>
          <w:noProof/>
        </w:rPr>
        <w:t>2.2.  NodeJS</w:t>
      </w:r>
      <w:r>
        <w:rPr>
          <w:noProof/>
        </w:rPr>
        <w:tab/>
      </w:r>
      <w:r>
        <w:rPr>
          <w:noProof/>
        </w:rPr>
        <w:fldChar w:fldCharType="begin"/>
      </w:r>
      <w:r>
        <w:rPr>
          <w:noProof/>
        </w:rPr>
        <w:instrText xml:space="preserve"> PAGEREF _Toc368126993 \h </w:instrText>
      </w:r>
      <w:r>
        <w:rPr>
          <w:noProof/>
        </w:rPr>
      </w:r>
      <w:r>
        <w:rPr>
          <w:noProof/>
        </w:rPr>
        <w:fldChar w:fldCharType="separate"/>
      </w:r>
      <w:r>
        <w:rPr>
          <w:noProof/>
        </w:rPr>
        <w:t>7</w:t>
      </w:r>
      <w:r>
        <w:rPr>
          <w:noProof/>
        </w:rPr>
        <w:fldChar w:fldCharType="end"/>
      </w:r>
    </w:p>
    <w:p w14:paraId="13395562" w14:textId="77777777" w:rsidR="00CF2B10" w:rsidRDefault="00CF2B10">
      <w:pPr>
        <w:pStyle w:val="TOC3"/>
        <w:tabs>
          <w:tab w:val="right" w:leader="dot" w:pos="8630"/>
        </w:tabs>
        <w:rPr>
          <w:i w:val="0"/>
          <w:noProof/>
          <w:sz w:val="24"/>
          <w:szCs w:val="24"/>
          <w:lang w:eastAsia="ja-JP"/>
        </w:rPr>
      </w:pPr>
      <w:r>
        <w:rPr>
          <w:noProof/>
        </w:rPr>
        <w:t>2.2.1  Express.js</w:t>
      </w:r>
      <w:r>
        <w:rPr>
          <w:noProof/>
        </w:rPr>
        <w:tab/>
      </w:r>
      <w:r>
        <w:rPr>
          <w:noProof/>
        </w:rPr>
        <w:fldChar w:fldCharType="begin"/>
      </w:r>
      <w:r>
        <w:rPr>
          <w:noProof/>
        </w:rPr>
        <w:instrText xml:space="preserve"> PAGEREF _Toc368126994 \h </w:instrText>
      </w:r>
      <w:r>
        <w:rPr>
          <w:noProof/>
        </w:rPr>
      </w:r>
      <w:r>
        <w:rPr>
          <w:noProof/>
        </w:rPr>
        <w:fldChar w:fldCharType="separate"/>
      </w:r>
      <w:r>
        <w:rPr>
          <w:noProof/>
        </w:rPr>
        <w:t>8</w:t>
      </w:r>
      <w:r>
        <w:rPr>
          <w:noProof/>
        </w:rPr>
        <w:fldChar w:fldCharType="end"/>
      </w:r>
    </w:p>
    <w:p w14:paraId="198D3FBC" w14:textId="77777777" w:rsidR="00CF2B10" w:rsidRDefault="00CF2B10">
      <w:pPr>
        <w:pStyle w:val="TOC3"/>
        <w:tabs>
          <w:tab w:val="right" w:leader="dot" w:pos="8630"/>
        </w:tabs>
        <w:rPr>
          <w:i w:val="0"/>
          <w:noProof/>
          <w:sz w:val="24"/>
          <w:szCs w:val="24"/>
          <w:lang w:eastAsia="ja-JP"/>
        </w:rPr>
      </w:pPr>
      <w:r>
        <w:rPr>
          <w:noProof/>
        </w:rPr>
        <w:t>2.2.2.  App.js</w:t>
      </w:r>
      <w:r>
        <w:rPr>
          <w:noProof/>
        </w:rPr>
        <w:tab/>
      </w:r>
      <w:r>
        <w:rPr>
          <w:noProof/>
        </w:rPr>
        <w:fldChar w:fldCharType="begin"/>
      </w:r>
      <w:r>
        <w:rPr>
          <w:noProof/>
        </w:rPr>
        <w:instrText xml:space="preserve"> PAGEREF _Toc368126995 \h </w:instrText>
      </w:r>
      <w:r>
        <w:rPr>
          <w:noProof/>
        </w:rPr>
      </w:r>
      <w:r>
        <w:rPr>
          <w:noProof/>
        </w:rPr>
        <w:fldChar w:fldCharType="separate"/>
      </w:r>
      <w:r>
        <w:rPr>
          <w:noProof/>
        </w:rPr>
        <w:t>9</w:t>
      </w:r>
      <w:r>
        <w:rPr>
          <w:noProof/>
        </w:rPr>
        <w:fldChar w:fldCharType="end"/>
      </w:r>
    </w:p>
    <w:p w14:paraId="5AD2CC70" w14:textId="77777777" w:rsidR="00CF2B10" w:rsidRDefault="00CF2B10">
      <w:pPr>
        <w:pStyle w:val="TOC3"/>
        <w:tabs>
          <w:tab w:val="right" w:leader="dot" w:pos="8630"/>
        </w:tabs>
        <w:rPr>
          <w:i w:val="0"/>
          <w:noProof/>
          <w:sz w:val="24"/>
          <w:szCs w:val="24"/>
          <w:lang w:eastAsia="ja-JP"/>
        </w:rPr>
      </w:pPr>
      <w:r>
        <w:rPr>
          <w:noProof/>
        </w:rPr>
        <w:t xml:space="preserve">2.2.3.  Javascript </w:t>
      </w:r>
      <w:r>
        <w:rPr>
          <w:noProof/>
        </w:rPr>
        <w:tab/>
      </w:r>
      <w:r>
        <w:rPr>
          <w:noProof/>
        </w:rPr>
        <w:fldChar w:fldCharType="begin"/>
      </w:r>
      <w:r>
        <w:rPr>
          <w:noProof/>
        </w:rPr>
        <w:instrText xml:space="preserve"> PAGEREF _Toc368126996 \h </w:instrText>
      </w:r>
      <w:r>
        <w:rPr>
          <w:noProof/>
        </w:rPr>
      </w:r>
      <w:r>
        <w:rPr>
          <w:noProof/>
        </w:rPr>
        <w:fldChar w:fldCharType="separate"/>
      </w:r>
      <w:r>
        <w:rPr>
          <w:noProof/>
        </w:rPr>
        <w:t>9</w:t>
      </w:r>
      <w:r>
        <w:rPr>
          <w:noProof/>
        </w:rPr>
        <w:fldChar w:fldCharType="end"/>
      </w:r>
    </w:p>
    <w:p w14:paraId="63F9C6EB" w14:textId="77777777" w:rsidR="00CF2B10" w:rsidRDefault="00CF2B10">
      <w:pPr>
        <w:pStyle w:val="TOC3"/>
        <w:tabs>
          <w:tab w:val="right" w:leader="dot" w:pos="8630"/>
        </w:tabs>
        <w:rPr>
          <w:i w:val="0"/>
          <w:noProof/>
          <w:sz w:val="24"/>
          <w:szCs w:val="24"/>
          <w:lang w:eastAsia="ja-JP"/>
        </w:rPr>
      </w:pPr>
      <w:r>
        <w:rPr>
          <w:noProof/>
        </w:rPr>
        <w:t>2.2.4.  Socket.io</w:t>
      </w:r>
      <w:r>
        <w:rPr>
          <w:noProof/>
        </w:rPr>
        <w:tab/>
      </w:r>
      <w:r>
        <w:rPr>
          <w:noProof/>
        </w:rPr>
        <w:fldChar w:fldCharType="begin"/>
      </w:r>
      <w:r>
        <w:rPr>
          <w:noProof/>
        </w:rPr>
        <w:instrText xml:space="preserve"> PAGEREF _Toc368126997 \h </w:instrText>
      </w:r>
      <w:r>
        <w:rPr>
          <w:noProof/>
        </w:rPr>
      </w:r>
      <w:r>
        <w:rPr>
          <w:noProof/>
        </w:rPr>
        <w:fldChar w:fldCharType="separate"/>
      </w:r>
      <w:r>
        <w:rPr>
          <w:noProof/>
        </w:rPr>
        <w:t>9</w:t>
      </w:r>
      <w:r>
        <w:rPr>
          <w:noProof/>
        </w:rPr>
        <w:fldChar w:fldCharType="end"/>
      </w:r>
    </w:p>
    <w:p w14:paraId="0051043C" w14:textId="77777777" w:rsidR="00CF2B10" w:rsidRDefault="00CF2B10">
      <w:pPr>
        <w:pStyle w:val="TOC3"/>
        <w:tabs>
          <w:tab w:val="right" w:leader="dot" w:pos="8630"/>
        </w:tabs>
        <w:rPr>
          <w:i w:val="0"/>
          <w:noProof/>
          <w:sz w:val="24"/>
          <w:szCs w:val="24"/>
          <w:lang w:eastAsia="ja-JP"/>
        </w:rPr>
      </w:pPr>
      <w:r>
        <w:rPr>
          <w:noProof/>
        </w:rPr>
        <w:t>2.2.5  Papa Parse</w:t>
      </w:r>
      <w:r>
        <w:rPr>
          <w:noProof/>
        </w:rPr>
        <w:tab/>
      </w:r>
      <w:r>
        <w:rPr>
          <w:noProof/>
        </w:rPr>
        <w:fldChar w:fldCharType="begin"/>
      </w:r>
      <w:r>
        <w:rPr>
          <w:noProof/>
        </w:rPr>
        <w:instrText xml:space="preserve"> PAGEREF _Toc368126998 \h </w:instrText>
      </w:r>
      <w:r>
        <w:rPr>
          <w:noProof/>
        </w:rPr>
      </w:r>
      <w:r>
        <w:rPr>
          <w:noProof/>
        </w:rPr>
        <w:fldChar w:fldCharType="separate"/>
      </w:r>
      <w:r>
        <w:rPr>
          <w:noProof/>
        </w:rPr>
        <w:t>9</w:t>
      </w:r>
      <w:r>
        <w:rPr>
          <w:noProof/>
        </w:rPr>
        <w:fldChar w:fldCharType="end"/>
      </w:r>
    </w:p>
    <w:p w14:paraId="3F1C23A0" w14:textId="77777777" w:rsidR="00CF2B10" w:rsidRDefault="00CF2B10">
      <w:pPr>
        <w:pStyle w:val="TOC3"/>
        <w:tabs>
          <w:tab w:val="right" w:leader="dot" w:pos="8630"/>
        </w:tabs>
        <w:rPr>
          <w:i w:val="0"/>
          <w:noProof/>
          <w:sz w:val="24"/>
          <w:szCs w:val="24"/>
          <w:lang w:eastAsia="ja-JP"/>
        </w:rPr>
      </w:pPr>
      <w:r w:rsidRPr="000F5667">
        <w:rPr>
          <w:noProof/>
          <w:shd w:val="clear" w:color="auto" w:fill="FFFFFF"/>
        </w:rPr>
        <w:t>2.2.6.  Chart.js</w:t>
      </w:r>
      <w:r>
        <w:rPr>
          <w:noProof/>
        </w:rPr>
        <w:tab/>
      </w:r>
      <w:r>
        <w:rPr>
          <w:noProof/>
        </w:rPr>
        <w:fldChar w:fldCharType="begin"/>
      </w:r>
      <w:r>
        <w:rPr>
          <w:noProof/>
        </w:rPr>
        <w:instrText xml:space="preserve"> PAGEREF _Toc368126999 \h </w:instrText>
      </w:r>
      <w:r>
        <w:rPr>
          <w:noProof/>
        </w:rPr>
      </w:r>
      <w:r>
        <w:rPr>
          <w:noProof/>
        </w:rPr>
        <w:fldChar w:fldCharType="separate"/>
      </w:r>
      <w:r>
        <w:rPr>
          <w:noProof/>
        </w:rPr>
        <w:t>10</w:t>
      </w:r>
      <w:r>
        <w:rPr>
          <w:noProof/>
        </w:rPr>
        <w:fldChar w:fldCharType="end"/>
      </w:r>
    </w:p>
    <w:p w14:paraId="358F82F3" w14:textId="77777777" w:rsidR="00CF2B10" w:rsidRDefault="00CF2B10">
      <w:pPr>
        <w:pStyle w:val="TOC2"/>
        <w:tabs>
          <w:tab w:val="right" w:leader="dot" w:pos="8630"/>
        </w:tabs>
        <w:rPr>
          <w:noProof/>
          <w:sz w:val="24"/>
          <w:szCs w:val="24"/>
          <w:lang w:eastAsia="ja-JP"/>
        </w:rPr>
      </w:pPr>
      <w:r>
        <w:rPr>
          <w:noProof/>
        </w:rPr>
        <w:t>2.3.  Bases de Datos</w:t>
      </w:r>
      <w:r>
        <w:rPr>
          <w:noProof/>
        </w:rPr>
        <w:tab/>
      </w:r>
      <w:r>
        <w:rPr>
          <w:noProof/>
        </w:rPr>
        <w:fldChar w:fldCharType="begin"/>
      </w:r>
      <w:r>
        <w:rPr>
          <w:noProof/>
        </w:rPr>
        <w:instrText xml:space="preserve"> PAGEREF _Toc368127000 \h </w:instrText>
      </w:r>
      <w:r>
        <w:rPr>
          <w:noProof/>
        </w:rPr>
      </w:r>
      <w:r>
        <w:rPr>
          <w:noProof/>
        </w:rPr>
        <w:fldChar w:fldCharType="separate"/>
      </w:r>
      <w:r>
        <w:rPr>
          <w:noProof/>
        </w:rPr>
        <w:t>10</w:t>
      </w:r>
      <w:r>
        <w:rPr>
          <w:noProof/>
        </w:rPr>
        <w:fldChar w:fldCharType="end"/>
      </w:r>
    </w:p>
    <w:p w14:paraId="5D9F73A0" w14:textId="77777777" w:rsidR="00CF2B10" w:rsidRDefault="00CF2B10">
      <w:pPr>
        <w:pStyle w:val="TOC3"/>
        <w:tabs>
          <w:tab w:val="right" w:leader="dot" w:pos="8630"/>
        </w:tabs>
        <w:rPr>
          <w:i w:val="0"/>
          <w:noProof/>
          <w:sz w:val="24"/>
          <w:szCs w:val="24"/>
          <w:lang w:eastAsia="ja-JP"/>
        </w:rPr>
      </w:pPr>
      <w:r>
        <w:rPr>
          <w:noProof/>
        </w:rPr>
        <w:t>2.3.1.  SQLite</w:t>
      </w:r>
      <w:r>
        <w:rPr>
          <w:noProof/>
        </w:rPr>
        <w:tab/>
      </w:r>
      <w:r>
        <w:rPr>
          <w:noProof/>
        </w:rPr>
        <w:fldChar w:fldCharType="begin"/>
      </w:r>
      <w:r>
        <w:rPr>
          <w:noProof/>
        </w:rPr>
        <w:instrText xml:space="preserve"> PAGEREF _Toc368127001 \h </w:instrText>
      </w:r>
      <w:r>
        <w:rPr>
          <w:noProof/>
        </w:rPr>
      </w:r>
      <w:r>
        <w:rPr>
          <w:noProof/>
        </w:rPr>
        <w:fldChar w:fldCharType="separate"/>
      </w:r>
      <w:r>
        <w:rPr>
          <w:noProof/>
        </w:rPr>
        <w:t>11</w:t>
      </w:r>
      <w:r>
        <w:rPr>
          <w:noProof/>
        </w:rPr>
        <w:fldChar w:fldCharType="end"/>
      </w:r>
    </w:p>
    <w:p w14:paraId="4923A8AD" w14:textId="77777777" w:rsidR="00CF2B10" w:rsidRDefault="00CF2B10">
      <w:pPr>
        <w:pStyle w:val="TOC3"/>
        <w:tabs>
          <w:tab w:val="right" w:leader="dot" w:pos="8630"/>
        </w:tabs>
        <w:rPr>
          <w:i w:val="0"/>
          <w:noProof/>
          <w:sz w:val="24"/>
          <w:szCs w:val="24"/>
          <w:lang w:eastAsia="ja-JP"/>
        </w:rPr>
      </w:pPr>
      <w:r>
        <w:rPr>
          <w:noProof/>
        </w:rPr>
        <w:t>2.3.2.  ACID</w:t>
      </w:r>
      <w:r>
        <w:rPr>
          <w:noProof/>
        </w:rPr>
        <w:tab/>
      </w:r>
      <w:r>
        <w:rPr>
          <w:noProof/>
        </w:rPr>
        <w:fldChar w:fldCharType="begin"/>
      </w:r>
      <w:r>
        <w:rPr>
          <w:noProof/>
        </w:rPr>
        <w:instrText xml:space="preserve"> PAGEREF _Toc368127002 \h </w:instrText>
      </w:r>
      <w:r>
        <w:rPr>
          <w:noProof/>
        </w:rPr>
      </w:r>
      <w:r>
        <w:rPr>
          <w:noProof/>
        </w:rPr>
        <w:fldChar w:fldCharType="separate"/>
      </w:r>
      <w:r>
        <w:rPr>
          <w:noProof/>
        </w:rPr>
        <w:t>11</w:t>
      </w:r>
      <w:r>
        <w:rPr>
          <w:noProof/>
        </w:rPr>
        <w:fldChar w:fldCharType="end"/>
      </w:r>
    </w:p>
    <w:p w14:paraId="780ACFBC" w14:textId="77777777" w:rsidR="00CF2B10" w:rsidRDefault="00CF2B10">
      <w:pPr>
        <w:pStyle w:val="TOC2"/>
        <w:tabs>
          <w:tab w:val="right" w:leader="dot" w:pos="8630"/>
        </w:tabs>
        <w:rPr>
          <w:noProof/>
          <w:sz w:val="24"/>
          <w:szCs w:val="24"/>
          <w:lang w:eastAsia="ja-JP"/>
        </w:rPr>
      </w:pPr>
      <w:r>
        <w:rPr>
          <w:noProof/>
        </w:rPr>
        <w:t>2.4.  Sensor Inercial - IMU</w:t>
      </w:r>
      <w:r>
        <w:rPr>
          <w:noProof/>
        </w:rPr>
        <w:tab/>
      </w:r>
      <w:r>
        <w:rPr>
          <w:noProof/>
        </w:rPr>
        <w:fldChar w:fldCharType="begin"/>
      </w:r>
      <w:r>
        <w:rPr>
          <w:noProof/>
        </w:rPr>
        <w:instrText xml:space="preserve"> PAGEREF _Toc368127003 \h </w:instrText>
      </w:r>
      <w:r>
        <w:rPr>
          <w:noProof/>
        </w:rPr>
      </w:r>
      <w:r>
        <w:rPr>
          <w:noProof/>
        </w:rPr>
        <w:fldChar w:fldCharType="separate"/>
      </w:r>
      <w:r>
        <w:rPr>
          <w:noProof/>
        </w:rPr>
        <w:t>12</w:t>
      </w:r>
      <w:r>
        <w:rPr>
          <w:noProof/>
        </w:rPr>
        <w:fldChar w:fldCharType="end"/>
      </w:r>
    </w:p>
    <w:p w14:paraId="51D045CC" w14:textId="77777777" w:rsidR="00CF2B10" w:rsidRDefault="00CF2B10">
      <w:pPr>
        <w:pStyle w:val="TOC3"/>
        <w:tabs>
          <w:tab w:val="right" w:leader="dot" w:pos="8630"/>
        </w:tabs>
        <w:rPr>
          <w:i w:val="0"/>
          <w:noProof/>
          <w:sz w:val="24"/>
          <w:szCs w:val="24"/>
          <w:lang w:eastAsia="ja-JP"/>
        </w:rPr>
      </w:pPr>
      <w:r>
        <w:rPr>
          <w:noProof/>
        </w:rPr>
        <w:t>2.4.1.  Werium Basic Pro</w:t>
      </w:r>
      <w:r>
        <w:rPr>
          <w:noProof/>
        </w:rPr>
        <w:tab/>
      </w:r>
      <w:r>
        <w:rPr>
          <w:noProof/>
        </w:rPr>
        <w:fldChar w:fldCharType="begin"/>
      </w:r>
      <w:r>
        <w:rPr>
          <w:noProof/>
        </w:rPr>
        <w:instrText xml:space="preserve"> PAGEREF _Toc368127004 \h </w:instrText>
      </w:r>
      <w:r>
        <w:rPr>
          <w:noProof/>
        </w:rPr>
      </w:r>
      <w:r>
        <w:rPr>
          <w:noProof/>
        </w:rPr>
        <w:fldChar w:fldCharType="separate"/>
      </w:r>
      <w:r>
        <w:rPr>
          <w:noProof/>
        </w:rPr>
        <w:t>13</w:t>
      </w:r>
      <w:r>
        <w:rPr>
          <w:noProof/>
        </w:rPr>
        <w:fldChar w:fldCharType="end"/>
      </w:r>
    </w:p>
    <w:p w14:paraId="3E128F88" w14:textId="77777777" w:rsidR="00CF2B10" w:rsidRDefault="00CF2B10">
      <w:pPr>
        <w:pStyle w:val="TOC1"/>
        <w:tabs>
          <w:tab w:val="right" w:leader="dot" w:pos="8630"/>
        </w:tabs>
        <w:rPr>
          <w:rFonts w:asciiTheme="minorHAnsi" w:hAnsiTheme="minorHAnsi"/>
          <w:b w:val="0"/>
          <w:noProof/>
          <w:color w:val="auto"/>
          <w:lang w:eastAsia="ja-JP"/>
        </w:rPr>
      </w:pPr>
      <w:r>
        <w:rPr>
          <w:noProof/>
        </w:rPr>
        <w:t>3.  Diseño</w:t>
      </w:r>
      <w:r>
        <w:rPr>
          <w:noProof/>
        </w:rPr>
        <w:tab/>
      </w:r>
      <w:r>
        <w:rPr>
          <w:noProof/>
        </w:rPr>
        <w:fldChar w:fldCharType="begin"/>
      </w:r>
      <w:r>
        <w:rPr>
          <w:noProof/>
        </w:rPr>
        <w:instrText xml:space="preserve"> PAGEREF _Toc368127005 \h </w:instrText>
      </w:r>
      <w:r>
        <w:rPr>
          <w:noProof/>
        </w:rPr>
      </w:r>
      <w:r>
        <w:rPr>
          <w:noProof/>
        </w:rPr>
        <w:fldChar w:fldCharType="separate"/>
      </w:r>
      <w:r>
        <w:rPr>
          <w:noProof/>
        </w:rPr>
        <w:t>13</w:t>
      </w:r>
      <w:r>
        <w:rPr>
          <w:noProof/>
        </w:rPr>
        <w:fldChar w:fldCharType="end"/>
      </w:r>
    </w:p>
    <w:p w14:paraId="691927E0" w14:textId="77777777" w:rsidR="00CF2B10" w:rsidRDefault="00CF2B10">
      <w:pPr>
        <w:pStyle w:val="TOC2"/>
        <w:tabs>
          <w:tab w:val="right" w:leader="dot" w:pos="8630"/>
        </w:tabs>
        <w:rPr>
          <w:noProof/>
          <w:sz w:val="24"/>
          <w:szCs w:val="24"/>
          <w:lang w:eastAsia="ja-JP"/>
        </w:rPr>
      </w:pPr>
      <w:r>
        <w:rPr>
          <w:noProof/>
        </w:rPr>
        <w:t>3.1.  Descripción del problema</w:t>
      </w:r>
      <w:r>
        <w:rPr>
          <w:noProof/>
        </w:rPr>
        <w:tab/>
      </w:r>
      <w:r>
        <w:rPr>
          <w:noProof/>
        </w:rPr>
        <w:fldChar w:fldCharType="begin"/>
      </w:r>
      <w:r>
        <w:rPr>
          <w:noProof/>
        </w:rPr>
        <w:instrText xml:space="preserve"> PAGEREF _Toc368127006 \h </w:instrText>
      </w:r>
      <w:r>
        <w:rPr>
          <w:noProof/>
        </w:rPr>
      </w:r>
      <w:r>
        <w:rPr>
          <w:noProof/>
        </w:rPr>
        <w:fldChar w:fldCharType="separate"/>
      </w:r>
      <w:r>
        <w:rPr>
          <w:noProof/>
        </w:rPr>
        <w:t>14</w:t>
      </w:r>
      <w:r>
        <w:rPr>
          <w:noProof/>
        </w:rPr>
        <w:fldChar w:fldCharType="end"/>
      </w:r>
    </w:p>
    <w:p w14:paraId="051BA38E" w14:textId="77777777" w:rsidR="00CF2B10" w:rsidRDefault="00CF2B10">
      <w:pPr>
        <w:pStyle w:val="TOC2"/>
        <w:tabs>
          <w:tab w:val="right" w:leader="dot" w:pos="8630"/>
        </w:tabs>
        <w:rPr>
          <w:noProof/>
          <w:sz w:val="24"/>
          <w:szCs w:val="24"/>
          <w:lang w:eastAsia="ja-JP"/>
        </w:rPr>
      </w:pPr>
      <w:r>
        <w:rPr>
          <w:noProof/>
        </w:rPr>
        <w:t>3.2.  Requisitos</w:t>
      </w:r>
      <w:r>
        <w:rPr>
          <w:noProof/>
        </w:rPr>
        <w:tab/>
      </w:r>
      <w:r>
        <w:rPr>
          <w:noProof/>
        </w:rPr>
        <w:fldChar w:fldCharType="begin"/>
      </w:r>
      <w:r>
        <w:rPr>
          <w:noProof/>
        </w:rPr>
        <w:instrText xml:space="preserve"> PAGEREF _Toc368127007 \h </w:instrText>
      </w:r>
      <w:r>
        <w:rPr>
          <w:noProof/>
        </w:rPr>
      </w:r>
      <w:r>
        <w:rPr>
          <w:noProof/>
        </w:rPr>
        <w:fldChar w:fldCharType="separate"/>
      </w:r>
      <w:r>
        <w:rPr>
          <w:noProof/>
        </w:rPr>
        <w:t>14</w:t>
      </w:r>
      <w:r>
        <w:rPr>
          <w:noProof/>
        </w:rPr>
        <w:fldChar w:fldCharType="end"/>
      </w:r>
    </w:p>
    <w:p w14:paraId="105E36A3" w14:textId="77777777" w:rsidR="00CF2B10" w:rsidRDefault="00CF2B10">
      <w:pPr>
        <w:pStyle w:val="TOC3"/>
        <w:tabs>
          <w:tab w:val="right" w:leader="dot" w:pos="8630"/>
        </w:tabs>
        <w:rPr>
          <w:i w:val="0"/>
          <w:noProof/>
          <w:sz w:val="24"/>
          <w:szCs w:val="24"/>
          <w:lang w:eastAsia="ja-JP"/>
        </w:rPr>
      </w:pPr>
      <w:r>
        <w:rPr>
          <w:noProof/>
        </w:rPr>
        <w:t>3.2.1.  Requisitos Funcionales</w:t>
      </w:r>
      <w:r>
        <w:rPr>
          <w:noProof/>
        </w:rPr>
        <w:tab/>
      </w:r>
      <w:r>
        <w:rPr>
          <w:noProof/>
        </w:rPr>
        <w:fldChar w:fldCharType="begin"/>
      </w:r>
      <w:r>
        <w:rPr>
          <w:noProof/>
        </w:rPr>
        <w:instrText xml:space="preserve"> PAGEREF _Toc368127008 \h </w:instrText>
      </w:r>
      <w:r>
        <w:rPr>
          <w:noProof/>
        </w:rPr>
      </w:r>
      <w:r>
        <w:rPr>
          <w:noProof/>
        </w:rPr>
        <w:fldChar w:fldCharType="separate"/>
      </w:r>
      <w:r>
        <w:rPr>
          <w:noProof/>
        </w:rPr>
        <w:t>14</w:t>
      </w:r>
      <w:r>
        <w:rPr>
          <w:noProof/>
        </w:rPr>
        <w:fldChar w:fldCharType="end"/>
      </w:r>
    </w:p>
    <w:p w14:paraId="0962B999" w14:textId="77777777" w:rsidR="00CF2B10" w:rsidRDefault="00CF2B10">
      <w:pPr>
        <w:pStyle w:val="TOC3"/>
        <w:tabs>
          <w:tab w:val="right" w:leader="dot" w:pos="8630"/>
        </w:tabs>
        <w:rPr>
          <w:i w:val="0"/>
          <w:noProof/>
          <w:sz w:val="24"/>
          <w:szCs w:val="24"/>
          <w:lang w:eastAsia="ja-JP"/>
        </w:rPr>
      </w:pPr>
      <w:r>
        <w:rPr>
          <w:noProof/>
        </w:rPr>
        <w:t>3.2.2.  Requisitos no Funcionales</w:t>
      </w:r>
      <w:r>
        <w:rPr>
          <w:noProof/>
        </w:rPr>
        <w:tab/>
      </w:r>
      <w:r>
        <w:rPr>
          <w:noProof/>
        </w:rPr>
        <w:fldChar w:fldCharType="begin"/>
      </w:r>
      <w:r>
        <w:rPr>
          <w:noProof/>
        </w:rPr>
        <w:instrText xml:space="preserve"> PAGEREF _Toc368127009 \h </w:instrText>
      </w:r>
      <w:r>
        <w:rPr>
          <w:noProof/>
        </w:rPr>
      </w:r>
      <w:r>
        <w:rPr>
          <w:noProof/>
        </w:rPr>
        <w:fldChar w:fldCharType="separate"/>
      </w:r>
      <w:r>
        <w:rPr>
          <w:noProof/>
        </w:rPr>
        <w:t>15</w:t>
      </w:r>
      <w:r>
        <w:rPr>
          <w:noProof/>
        </w:rPr>
        <w:fldChar w:fldCharType="end"/>
      </w:r>
    </w:p>
    <w:p w14:paraId="2B76E6C5" w14:textId="77777777" w:rsidR="00CF2B10" w:rsidRDefault="00CF2B10">
      <w:pPr>
        <w:pStyle w:val="TOC2"/>
        <w:tabs>
          <w:tab w:val="right" w:leader="dot" w:pos="8630"/>
        </w:tabs>
        <w:rPr>
          <w:noProof/>
          <w:sz w:val="24"/>
          <w:szCs w:val="24"/>
          <w:lang w:eastAsia="ja-JP"/>
        </w:rPr>
      </w:pPr>
      <w:r>
        <w:rPr>
          <w:noProof/>
        </w:rPr>
        <w:t>3.3.  Casos de uso</w:t>
      </w:r>
      <w:r>
        <w:rPr>
          <w:noProof/>
        </w:rPr>
        <w:tab/>
      </w:r>
      <w:r>
        <w:rPr>
          <w:noProof/>
        </w:rPr>
        <w:fldChar w:fldCharType="begin"/>
      </w:r>
      <w:r>
        <w:rPr>
          <w:noProof/>
        </w:rPr>
        <w:instrText xml:space="preserve"> PAGEREF _Toc368127010 \h </w:instrText>
      </w:r>
      <w:r>
        <w:rPr>
          <w:noProof/>
        </w:rPr>
      </w:r>
      <w:r>
        <w:rPr>
          <w:noProof/>
        </w:rPr>
        <w:fldChar w:fldCharType="separate"/>
      </w:r>
      <w:r>
        <w:rPr>
          <w:noProof/>
        </w:rPr>
        <w:t>15</w:t>
      </w:r>
      <w:r>
        <w:rPr>
          <w:noProof/>
        </w:rPr>
        <w:fldChar w:fldCharType="end"/>
      </w:r>
    </w:p>
    <w:p w14:paraId="0B7FD249" w14:textId="77777777" w:rsidR="00CF2B10" w:rsidRDefault="00CF2B10">
      <w:pPr>
        <w:pStyle w:val="TOC2"/>
        <w:tabs>
          <w:tab w:val="right" w:leader="dot" w:pos="8630"/>
        </w:tabs>
        <w:rPr>
          <w:noProof/>
          <w:sz w:val="24"/>
          <w:szCs w:val="24"/>
          <w:lang w:eastAsia="ja-JP"/>
        </w:rPr>
      </w:pPr>
      <w:r>
        <w:rPr>
          <w:noProof/>
        </w:rPr>
        <w:t>3.4.  Matriz de trazabilidad</w:t>
      </w:r>
      <w:r>
        <w:rPr>
          <w:noProof/>
        </w:rPr>
        <w:tab/>
      </w:r>
      <w:r>
        <w:rPr>
          <w:noProof/>
        </w:rPr>
        <w:fldChar w:fldCharType="begin"/>
      </w:r>
      <w:r>
        <w:rPr>
          <w:noProof/>
        </w:rPr>
        <w:instrText xml:space="preserve"> PAGEREF _Toc368127011 \h </w:instrText>
      </w:r>
      <w:r>
        <w:rPr>
          <w:noProof/>
        </w:rPr>
      </w:r>
      <w:r>
        <w:rPr>
          <w:noProof/>
        </w:rPr>
        <w:fldChar w:fldCharType="separate"/>
      </w:r>
      <w:r>
        <w:rPr>
          <w:noProof/>
        </w:rPr>
        <w:t>19</w:t>
      </w:r>
      <w:r>
        <w:rPr>
          <w:noProof/>
        </w:rPr>
        <w:fldChar w:fldCharType="end"/>
      </w:r>
    </w:p>
    <w:p w14:paraId="41B2EF45" w14:textId="77777777" w:rsidR="00CF2B10" w:rsidRDefault="00CF2B10">
      <w:pPr>
        <w:pStyle w:val="TOC2"/>
        <w:tabs>
          <w:tab w:val="right" w:leader="dot" w:pos="8630"/>
        </w:tabs>
        <w:rPr>
          <w:noProof/>
          <w:sz w:val="24"/>
          <w:szCs w:val="24"/>
          <w:lang w:eastAsia="ja-JP"/>
        </w:rPr>
      </w:pPr>
      <w:r>
        <w:rPr>
          <w:noProof/>
        </w:rPr>
        <w:t>3.5.  Arquitectura del sistema</w:t>
      </w:r>
      <w:r>
        <w:rPr>
          <w:noProof/>
        </w:rPr>
        <w:tab/>
      </w:r>
      <w:r>
        <w:rPr>
          <w:noProof/>
        </w:rPr>
        <w:fldChar w:fldCharType="begin"/>
      </w:r>
      <w:r>
        <w:rPr>
          <w:noProof/>
        </w:rPr>
        <w:instrText xml:space="preserve"> PAGEREF _Toc368127012 \h </w:instrText>
      </w:r>
      <w:r>
        <w:rPr>
          <w:noProof/>
        </w:rPr>
      </w:r>
      <w:r>
        <w:rPr>
          <w:noProof/>
        </w:rPr>
        <w:fldChar w:fldCharType="separate"/>
      </w:r>
      <w:r>
        <w:rPr>
          <w:noProof/>
        </w:rPr>
        <w:t>20</w:t>
      </w:r>
      <w:r>
        <w:rPr>
          <w:noProof/>
        </w:rPr>
        <w:fldChar w:fldCharType="end"/>
      </w:r>
    </w:p>
    <w:p w14:paraId="0891FF1D" w14:textId="77777777" w:rsidR="00CF2B10" w:rsidRDefault="00CF2B10">
      <w:pPr>
        <w:pStyle w:val="TOC3"/>
        <w:tabs>
          <w:tab w:val="right" w:leader="dot" w:pos="8630"/>
        </w:tabs>
        <w:rPr>
          <w:i w:val="0"/>
          <w:noProof/>
          <w:sz w:val="24"/>
          <w:szCs w:val="24"/>
          <w:lang w:eastAsia="ja-JP"/>
        </w:rPr>
      </w:pPr>
      <w:r>
        <w:rPr>
          <w:noProof/>
        </w:rPr>
        <w:t>3.5.1.  Diseño visual (Storyboard) de la aplicación web</w:t>
      </w:r>
      <w:r>
        <w:rPr>
          <w:noProof/>
        </w:rPr>
        <w:tab/>
      </w:r>
      <w:r>
        <w:rPr>
          <w:noProof/>
        </w:rPr>
        <w:fldChar w:fldCharType="begin"/>
      </w:r>
      <w:r>
        <w:rPr>
          <w:noProof/>
        </w:rPr>
        <w:instrText xml:space="preserve"> PAGEREF _Toc368127013 \h </w:instrText>
      </w:r>
      <w:r>
        <w:rPr>
          <w:noProof/>
        </w:rPr>
      </w:r>
      <w:r>
        <w:rPr>
          <w:noProof/>
        </w:rPr>
        <w:fldChar w:fldCharType="separate"/>
      </w:r>
      <w:r>
        <w:rPr>
          <w:noProof/>
        </w:rPr>
        <w:t>20</w:t>
      </w:r>
      <w:r>
        <w:rPr>
          <w:noProof/>
        </w:rPr>
        <w:fldChar w:fldCharType="end"/>
      </w:r>
    </w:p>
    <w:p w14:paraId="63F4B53A" w14:textId="77777777" w:rsidR="00CF2B10" w:rsidRDefault="00CF2B10">
      <w:pPr>
        <w:pStyle w:val="TOC3"/>
        <w:tabs>
          <w:tab w:val="right" w:leader="dot" w:pos="8630"/>
        </w:tabs>
        <w:rPr>
          <w:i w:val="0"/>
          <w:noProof/>
          <w:sz w:val="24"/>
          <w:szCs w:val="24"/>
          <w:lang w:eastAsia="ja-JP"/>
        </w:rPr>
      </w:pPr>
      <w:r>
        <w:rPr>
          <w:noProof/>
        </w:rPr>
        <w:t>3.5.2  Esquema del modelo de datos</w:t>
      </w:r>
      <w:r>
        <w:rPr>
          <w:noProof/>
        </w:rPr>
        <w:tab/>
      </w:r>
      <w:r>
        <w:rPr>
          <w:noProof/>
        </w:rPr>
        <w:fldChar w:fldCharType="begin"/>
      </w:r>
      <w:r>
        <w:rPr>
          <w:noProof/>
        </w:rPr>
        <w:instrText xml:space="preserve"> PAGEREF _Toc368127014 \h </w:instrText>
      </w:r>
      <w:r>
        <w:rPr>
          <w:noProof/>
        </w:rPr>
      </w:r>
      <w:r>
        <w:rPr>
          <w:noProof/>
        </w:rPr>
        <w:fldChar w:fldCharType="separate"/>
      </w:r>
      <w:r>
        <w:rPr>
          <w:noProof/>
        </w:rPr>
        <w:t>22</w:t>
      </w:r>
      <w:r>
        <w:rPr>
          <w:noProof/>
        </w:rPr>
        <w:fldChar w:fldCharType="end"/>
      </w:r>
    </w:p>
    <w:p w14:paraId="3DD96D07" w14:textId="77777777" w:rsidR="00CF2B10" w:rsidRDefault="00CF2B10">
      <w:pPr>
        <w:pStyle w:val="TOC3"/>
        <w:tabs>
          <w:tab w:val="right" w:leader="dot" w:pos="8630"/>
        </w:tabs>
        <w:rPr>
          <w:i w:val="0"/>
          <w:noProof/>
          <w:sz w:val="24"/>
          <w:szCs w:val="24"/>
          <w:lang w:eastAsia="ja-JP"/>
        </w:rPr>
      </w:pPr>
      <w:r>
        <w:rPr>
          <w:noProof/>
        </w:rPr>
        <w:t>3.5.3  Estructura del archivo CSV</w:t>
      </w:r>
      <w:r>
        <w:rPr>
          <w:noProof/>
        </w:rPr>
        <w:tab/>
      </w:r>
      <w:r>
        <w:rPr>
          <w:noProof/>
        </w:rPr>
        <w:fldChar w:fldCharType="begin"/>
      </w:r>
      <w:r>
        <w:rPr>
          <w:noProof/>
        </w:rPr>
        <w:instrText xml:space="preserve"> PAGEREF _Toc368127015 \h </w:instrText>
      </w:r>
      <w:r>
        <w:rPr>
          <w:noProof/>
        </w:rPr>
      </w:r>
      <w:r>
        <w:rPr>
          <w:noProof/>
        </w:rPr>
        <w:fldChar w:fldCharType="separate"/>
      </w:r>
      <w:r>
        <w:rPr>
          <w:noProof/>
        </w:rPr>
        <w:t>26</w:t>
      </w:r>
      <w:r>
        <w:rPr>
          <w:noProof/>
        </w:rPr>
        <w:fldChar w:fldCharType="end"/>
      </w:r>
    </w:p>
    <w:p w14:paraId="59388227" w14:textId="77777777" w:rsidR="00CF2B10" w:rsidRDefault="00CF2B10">
      <w:pPr>
        <w:pStyle w:val="TOC1"/>
        <w:tabs>
          <w:tab w:val="right" w:leader="dot" w:pos="8630"/>
        </w:tabs>
        <w:rPr>
          <w:rFonts w:asciiTheme="minorHAnsi" w:hAnsiTheme="minorHAnsi"/>
          <w:b w:val="0"/>
          <w:noProof/>
          <w:color w:val="auto"/>
          <w:lang w:eastAsia="ja-JP"/>
        </w:rPr>
      </w:pPr>
      <w:r>
        <w:rPr>
          <w:noProof/>
        </w:rPr>
        <w:t>4.  Implementación</w:t>
      </w:r>
      <w:r>
        <w:rPr>
          <w:noProof/>
        </w:rPr>
        <w:tab/>
      </w:r>
      <w:r>
        <w:rPr>
          <w:noProof/>
        </w:rPr>
        <w:fldChar w:fldCharType="begin"/>
      </w:r>
      <w:r>
        <w:rPr>
          <w:noProof/>
        </w:rPr>
        <w:instrText xml:space="preserve"> PAGEREF _Toc368127016 \h </w:instrText>
      </w:r>
      <w:r>
        <w:rPr>
          <w:noProof/>
        </w:rPr>
      </w:r>
      <w:r>
        <w:rPr>
          <w:noProof/>
        </w:rPr>
        <w:fldChar w:fldCharType="separate"/>
      </w:r>
      <w:r>
        <w:rPr>
          <w:noProof/>
        </w:rPr>
        <w:t>27</w:t>
      </w:r>
      <w:r>
        <w:rPr>
          <w:noProof/>
        </w:rPr>
        <w:fldChar w:fldCharType="end"/>
      </w:r>
    </w:p>
    <w:p w14:paraId="67E5FF7C" w14:textId="77777777" w:rsidR="00CF2B10" w:rsidRDefault="00CF2B10">
      <w:pPr>
        <w:pStyle w:val="TOC2"/>
        <w:tabs>
          <w:tab w:val="right" w:leader="dot" w:pos="8630"/>
        </w:tabs>
        <w:rPr>
          <w:noProof/>
          <w:sz w:val="24"/>
          <w:szCs w:val="24"/>
          <w:lang w:eastAsia="ja-JP"/>
        </w:rPr>
      </w:pPr>
      <w:r>
        <w:rPr>
          <w:noProof/>
        </w:rPr>
        <w:t>4.1.  Comunicación Cliente-Servidor</w:t>
      </w:r>
      <w:r>
        <w:rPr>
          <w:noProof/>
        </w:rPr>
        <w:tab/>
      </w:r>
      <w:r>
        <w:rPr>
          <w:noProof/>
        </w:rPr>
        <w:fldChar w:fldCharType="begin"/>
      </w:r>
      <w:r>
        <w:rPr>
          <w:noProof/>
        </w:rPr>
        <w:instrText xml:space="preserve"> PAGEREF _Toc368127017 \h </w:instrText>
      </w:r>
      <w:r>
        <w:rPr>
          <w:noProof/>
        </w:rPr>
      </w:r>
      <w:r>
        <w:rPr>
          <w:noProof/>
        </w:rPr>
        <w:fldChar w:fldCharType="separate"/>
      </w:r>
      <w:r>
        <w:rPr>
          <w:noProof/>
        </w:rPr>
        <w:t>27</w:t>
      </w:r>
      <w:r>
        <w:rPr>
          <w:noProof/>
        </w:rPr>
        <w:fldChar w:fldCharType="end"/>
      </w:r>
    </w:p>
    <w:p w14:paraId="7D8738C5" w14:textId="77777777" w:rsidR="00CF2B10" w:rsidRDefault="00CF2B10">
      <w:pPr>
        <w:pStyle w:val="TOC3"/>
        <w:tabs>
          <w:tab w:val="right" w:leader="dot" w:pos="8630"/>
        </w:tabs>
        <w:rPr>
          <w:i w:val="0"/>
          <w:noProof/>
          <w:sz w:val="24"/>
          <w:szCs w:val="24"/>
          <w:lang w:eastAsia="ja-JP"/>
        </w:rPr>
      </w:pPr>
      <w:r>
        <w:rPr>
          <w:noProof/>
        </w:rPr>
        <w:t>4.1.1.  Servidor</w:t>
      </w:r>
      <w:r>
        <w:rPr>
          <w:noProof/>
        </w:rPr>
        <w:tab/>
      </w:r>
      <w:r>
        <w:rPr>
          <w:noProof/>
        </w:rPr>
        <w:fldChar w:fldCharType="begin"/>
      </w:r>
      <w:r>
        <w:rPr>
          <w:noProof/>
        </w:rPr>
        <w:instrText xml:space="preserve"> PAGEREF _Toc368127018 \h </w:instrText>
      </w:r>
      <w:r>
        <w:rPr>
          <w:noProof/>
        </w:rPr>
      </w:r>
      <w:r>
        <w:rPr>
          <w:noProof/>
        </w:rPr>
        <w:fldChar w:fldCharType="separate"/>
      </w:r>
      <w:r>
        <w:rPr>
          <w:noProof/>
        </w:rPr>
        <w:t>27</w:t>
      </w:r>
      <w:r>
        <w:rPr>
          <w:noProof/>
        </w:rPr>
        <w:fldChar w:fldCharType="end"/>
      </w:r>
    </w:p>
    <w:p w14:paraId="4799E004" w14:textId="77777777" w:rsidR="00CF2B10" w:rsidRDefault="00CF2B10">
      <w:pPr>
        <w:pStyle w:val="TOC3"/>
        <w:tabs>
          <w:tab w:val="right" w:leader="dot" w:pos="8630"/>
        </w:tabs>
        <w:rPr>
          <w:i w:val="0"/>
          <w:noProof/>
          <w:sz w:val="24"/>
          <w:szCs w:val="24"/>
          <w:lang w:eastAsia="ja-JP"/>
        </w:rPr>
      </w:pPr>
      <w:r>
        <w:rPr>
          <w:noProof/>
        </w:rPr>
        <w:t>4.1.2.  Cliente</w:t>
      </w:r>
      <w:r>
        <w:rPr>
          <w:noProof/>
        </w:rPr>
        <w:tab/>
      </w:r>
      <w:r>
        <w:rPr>
          <w:noProof/>
        </w:rPr>
        <w:fldChar w:fldCharType="begin"/>
      </w:r>
      <w:r>
        <w:rPr>
          <w:noProof/>
        </w:rPr>
        <w:instrText xml:space="preserve"> PAGEREF _Toc368127019 \h </w:instrText>
      </w:r>
      <w:r>
        <w:rPr>
          <w:noProof/>
        </w:rPr>
      </w:r>
      <w:r>
        <w:rPr>
          <w:noProof/>
        </w:rPr>
        <w:fldChar w:fldCharType="separate"/>
      </w:r>
      <w:r>
        <w:rPr>
          <w:noProof/>
        </w:rPr>
        <w:t>28</w:t>
      </w:r>
      <w:r>
        <w:rPr>
          <w:noProof/>
        </w:rPr>
        <w:fldChar w:fldCharType="end"/>
      </w:r>
    </w:p>
    <w:p w14:paraId="7533DC6E" w14:textId="77777777" w:rsidR="00CF2B10" w:rsidRDefault="00CF2B10">
      <w:pPr>
        <w:pStyle w:val="TOC3"/>
        <w:tabs>
          <w:tab w:val="right" w:leader="dot" w:pos="8630"/>
        </w:tabs>
        <w:rPr>
          <w:i w:val="0"/>
          <w:noProof/>
          <w:sz w:val="24"/>
          <w:szCs w:val="24"/>
          <w:lang w:eastAsia="ja-JP"/>
        </w:rPr>
      </w:pPr>
      <w:r>
        <w:rPr>
          <w:noProof/>
        </w:rPr>
        <w:t>4.1.3  Despliegue del servidor</w:t>
      </w:r>
      <w:r>
        <w:rPr>
          <w:noProof/>
        </w:rPr>
        <w:tab/>
      </w:r>
      <w:r>
        <w:rPr>
          <w:noProof/>
        </w:rPr>
        <w:fldChar w:fldCharType="begin"/>
      </w:r>
      <w:r>
        <w:rPr>
          <w:noProof/>
        </w:rPr>
        <w:instrText xml:space="preserve"> PAGEREF _Toc368127020 \h </w:instrText>
      </w:r>
      <w:r>
        <w:rPr>
          <w:noProof/>
        </w:rPr>
      </w:r>
      <w:r>
        <w:rPr>
          <w:noProof/>
        </w:rPr>
        <w:fldChar w:fldCharType="separate"/>
      </w:r>
      <w:r>
        <w:rPr>
          <w:noProof/>
        </w:rPr>
        <w:t>28</w:t>
      </w:r>
      <w:r>
        <w:rPr>
          <w:noProof/>
        </w:rPr>
        <w:fldChar w:fldCharType="end"/>
      </w:r>
    </w:p>
    <w:p w14:paraId="619C6623" w14:textId="77777777" w:rsidR="00CF2B10" w:rsidRDefault="00CF2B10">
      <w:pPr>
        <w:pStyle w:val="TOC2"/>
        <w:tabs>
          <w:tab w:val="right" w:leader="dot" w:pos="8630"/>
        </w:tabs>
        <w:rPr>
          <w:noProof/>
          <w:sz w:val="24"/>
          <w:szCs w:val="24"/>
          <w:lang w:eastAsia="ja-JP"/>
        </w:rPr>
      </w:pPr>
      <w:r>
        <w:rPr>
          <w:noProof/>
        </w:rPr>
        <w:t>4.2.  SQLite</w:t>
      </w:r>
      <w:r>
        <w:rPr>
          <w:noProof/>
        </w:rPr>
        <w:tab/>
      </w:r>
      <w:r>
        <w:rPr>
          <w:noProof/>
        </w:rPr>
        <w:fldChar w:fldCharType="begin"/>
      </w:r>
      <w:r>
        <w:rPr>
          <w:noProof/>
        </w:rPr>
        <w:instrText xml:space="preserve"> PAGEREF _Toc368127021 \h </w:instrText>
      </w:r>
      <w:r>
        <w:rPr>
          <w:noProof/>
        </w:rPr>
      </w:r>
      <w:r>
        <w:rPr>
          <w:noProof/>
        </w:rPr>
        <w:fldChar w:fldCharType="separate"/>
      </w:r>
      <w:r>
        <w:rPr>
          <w:noProof/>
        </w:rPr>
        <w:t>29</w:t>
      </w:r>
      <w:r>
        <w:rPr>
          <w:noProof/>
        </w:rPr>
        <w:fldChar w:fldCharType="end"/>
      </w:r>
    </w:p>
    <w:p w14:paraId="4807486C" w14:textId="77777777" w:rsidR="00CF2B10" w:rsidRDefault="00CF2B10">
      <w:pPr>
        <w:pStyle w:val="TOC3"/>
        <w:tabs>
          <w:tab w:val="right" w:leader="dot" w:pos="8630"/>
        </w:tabs>
        <w:rPr>
          <w:i w:val="0"/>
          <w:noProof/>
          <w:sz w:val="24"/>
          <w:szCs w:val="24"/>
          <w:lang w:eastAsia="ja-JP"/>
        </w:rPr>
      </w:pPr>
      <w:r>
        <w:rPr>
          <w:noProof/>
        </w:rPr>
        <w:t>4.2.1.  Compatibilidad con el Servidor</w:t>
      </w:r>
      <w:r>
        <w:rPr>
          <w:noProof/>
        </w:rPr>
        <w:tab/>
      </w:r>
      <w:r>
        <w:rPr>
          <w:noProof/>
        </w:rPr>
        <w:fldChar w:fldCharType="begin"/>
      </w:r>
      <w:r>
        <w:rPr>
          <w:noProof/>
        </w:rPr>
        <w:instrText xml:space="preserve"> PAGEREF _Toc368127022 \h </w:instrText>
      </w:r>
      <w:r>
        <w:rPr>
          <w:noProof/>
        </w:rPr>
      </w:r>
      <w:r>
        <w:rPr>
          <w:noProof/>
        </w:rPr>
        <w:fldChar w:fldCharType="separate"/>
      </w:r>
      <w:r>
        <w:rPr>
          <w:noProof/>
        </w:rPr>
        <w:t>29</w:t>
      </w:r>
      <w:r>
        <w:rPr>
          <w:noProof/>
        </w:rPr>
        <w:fldChar w:fldCharType="end"/>
      </w:r>
    </w:p>
    <w:p w14:paraId="5A722CCD" w14:textId="77777777" w:rsidR="00CF2B10" w:rsidRDefault="00CF2B10">
      <w:pPr>
        <w:pStyle w:val="TOC2"/>
        <w:tabs>
          <w:tab w:val="right" w:leader="dot" w:pos="8630"/>
        </w:tabs>
        <w:rPr>
          <w:noProof/>
          <w:sz w:val="24"/>
          <w:szCs w:val="24"/>
          <w:lang w:eastAsia="ja-JP"/>
        </w:rPr>
      </w:pPr>
      <w:r>
        <w:rPr>
          <w:noProof/>
        </w:rPr>
        <w:t>4.3.  Funciones</w:t>
      </w:r>
      <w:r>
        <w:rPr>
          <w:noProof/>
        </w:rPr>
        <w:tab/>
      </w:r>
      <w:r>
        <w:rPr>
          <w:noProof/>
        </w:rPr>
        <w:fldChar w:fldCharType="begin"/>
      </w:r>
      <w:r>
        <w:rPr>
          <w:noProof/>
        </w:rPr>
        <w:instrText xml:space="preserve"> PAGEREF _Toc368127023 \h </w:instrText>
      </w:r>
      <w:r>
        <w:rPr>
          <w:noProof/>
        </w:rPr>
      </w:r>
      <w:r>
        <w:rPr>
          <w:noProof/>
        </w:rPr>
        <w:fldChar w:fldCharType="separate"/>
      </w:r>
      <w:r>
        <w:rPr>
          <w:noProof/>
        </w:rPr>
        <w:t>30</w:t>
      </w:r>
      <w:r>
        <w:rPr>
          <w:noProof/>
        </w:rPr>
        <w:fldChar w:fldCharType="end"/>
      </w:r>
    </w:p>
    <w:p w14:paraId="692D9EF2" w14:textId="77777777" w:rsidR="00CF2B10" w:rsidRDefault="00CF2B10">
      <w:pPr>
        <w:pStyle w:val="TOC3"/>
        <w:tabs>
          <w:tab w:val="right" w:leader="dot" w:pos="8630"/>
        </w:tabs>
        <w:rPr>
          <w:i w:val="0"/>
          <w:noProof/>
          <w:sz w:val="24"/>
          <w:szCs w:val="24"/>
          <w:lang w:eastAsia="ja-JP"/>
        </w:rPr>
      </w:pPr>
      <w:r>
        <w:rPr>
          <w:noProof/>
        </w:rPr>
        <w:t>4.3.1.  Obtener pacientes</w:t>
      </w:r>
      <w:r>
        <w:rPr>
          <w:noProof/>
        </w:rPr>
        <w:tab/>
      </w:r>
      <w:r>
        <w:rPr>
          <w:noProof/>
        </w:rPr>
        <w:fldChar w:fldCharType="begin"/>
      </w:r>
      <w:r>
        <w:rPr>
          <w:noProof/>
        </w:rPr>
        <w:instrText xml:space="preserve"> PAGEREF _Toc368127024 \h </w:instrText>
      </w:r>
      <w:r>
        <w:rPr>
          <w:noProof/>
        </w:rPr>
      </w:r>
      <w:r>
        <w:rPr>
          <w:noProof/>
        </w:rPr>
        <w:fldChar w:fldCharType="separate"/>
      </w:r>
      <w:r>
        <w:rPr>
          <w:noProof/>
        </w:rPr>
        <w:t>30</w:t>
      </w:r>
      <w:r>
        <w:rPr>
          <w:noProof/>
        </w:rPr>
        <w:fldChar w:fldCharType="end"/>
      </w:r>
    </w:p>
    <w:p w14:paraId="16378807" w14:textId="77777777" w:rsidR="00CF2B10" w:rsidRDefault="00CF2B10">
      <w:pPr>
        <w:pStyle w:val="TOC3"/>
        <w:tabs>
          <w:tab w:val="right" w:leader="dot" w:pos="8630"/>
        </w:tabs>
        <w:rPr>
          <w:i w:val="0"/>
          <w:noProof/>
          <w:sz w:val="24"/>
          <w:szCs w:val="24"/>
          <w:lang w:eastAsia="ja-JP"/>
        </w:rPr>
      </w:pPr>
      <w:r>
        <w:rPr>
          <w:noProof/>
        </w:rPr>
        <w:t>4.3.2.  Borrar Paciente</w:t>
      </w:r>
      <w:r>
        <w:rPr>
          <w:noProof/>
        </w:rPr>
        <w:tab/>
      </w:r>
      <w:r>
        <w:rPr>
          <w:noProof/>
        </w:rPr>
        <w:fldChar w:fldCharType="begin"/>
      </w:r>
      <w:r>
        <w:rPr>
          <w:noProof/>
        </w:rPr>
        <w:instrText xml:space="preserve"> PAGEREF _Toc368127025 \h </w:instrText>
      </w:r>
      <w:r>
        <w:rPr>
          <w:noProof/>
        </w:rPr>
      </w:r>
      <w:r>
        <w:rPr>
          <w:noProof/>
        </w:rPr>
        <w:fldChar w:fldCharType="separate"/>
      </w:r>
      <w:r>
        <w:rPr>
          <w:noProof/>
        </w:rPr>
        <w:t>32</w:t>
      </w:r>
      <w:r>
        <w:rPr>
          <w:noProof/>
        </w:rPr>
        <w:fldChar w:fldCharType="end"/>
      </w:r>
    </w:p>
    <w:p w14:paraId="6B6A2D69" w14:textId="77777777" w:rsidR="00CF2B10" w:rsidRDefault="00CF2B10">
      <w:pPr>
        <w:pStyle w:val="TOC3"/>
        <w:tabs>
          <w:tab w:val="right" w:leader="dot" w:pos="8630"/>
        </w:tabs>
        <w:rPr>
          <w:i w:val="0"/>
          <w:noProof/>
          <w:sz w:val="24"/>
          <w:szCs w:val="24"/>
          <w:lang w:eastAsia="ja-JP"/>
        </w:rPr>
      </w:pPr>
      <w:r>
        <w:rPr>
          <w:noProof/>
        </w:rPr>
        <w:t>4.3.3.  Añadir un Paciente</w:t>
      </w:r>
      <w:r>
        <w:rPr>
          <w:noProof/>
        </w:rPr>
        <w:tab/>
      </w:r>
      <w:r>
        <w:rPr>
          <w:noProof/>
        </w:rPr>
        <w:fldChar w:fldCharType="begin"/>
      </w:r>
      <w:r>
        <w:rPr>
          <w:noProof/>
        </w:rPr>
        <w:instrText xml:space="preserve"> PAGEREF _Toc368127026 \h </w:instrText>
      </w:r>
      <w:r>
        <w:rPr>
          <w:noProof/>
        </w:rPr>
      </w:r>
      <w:r>
        <w:rPr>
          <w:noProof/>
        </w:rPr>
        <w:fldChar w:fldCharType="separate"/>
      </w:r>
      <w:r>
        <w:rPr>
          <w:noProof/>
        </w:rPr>
        <w:t>34</w:t>
      </w:r>
      <w:r>
        <w:rPr>
          <w:noProof/>
        </w:rPr>
        <w:fldChar w:fldCharType="end"/>
      </w:r>
    </w:p>
    <w:p w14:paraId="635D102D" w14:textId="77777777" w:rsidR="00CF2B10" w:rsidRDefault="00CF2B10">
      <w:pPr>
        <w:pStyle w:val="TOC3"/>
        <w:tabs>
          <w:tab w:val="right" w:leader="dot" w:pos="8630"/>
        </w:tabs>
        <w:rPr>
          <w:i w:val="0"/>
          <w:noProof/>
          <w:sz w:val="24"/>
          <w:szCs w:val="24"/>
          <w:lang w:eastAsia="ja-JP"/>
        </w:rPr>
      </w:pPr>
      <w:r>
        <w:rPr>
          <w:noProof/>
        </w:rPr>
        <w:t>4.3.4.  Obtener datos de movimiento de un paciente</w:t>
      </w:r>
      <w:r>
        <w:rPr>
          <w:noProof/>
        </w:rPr>
        <w:tab/>
      </w:r>
      <w:r>
        <w:rPr>
          <w:noProof/>
        </w:rPr>
        <w:fldChar w:fldCharType="begin"/>
      </w:r>
      <w:r>
        <w:rPr>
          <w:noProof/>
        </w:rPr>
        <w:instrText xml:space="preserve"> PAGEREF _Toc368127027 \h </w:instrText>
      </w:r>
      <w:r>
        <w:rPr>
          <w:noProof/>
        </w:rPr>
      </w:r>
      <w:r>
        <w:rPr>
          <w:noProof/>
        </w:rPr>
        <w:fldChar w:fldCharType="separate"/>
      </w:r>
      <w:r>
        <w:rPr>
          <w:noProof/>
        </w:rPr>
        <w:t>37</w:t>
      </w:r>
      <w:r>
        <w:rPr>
          <w:noProof/>
        </w:rPr>
        <w:fldChar w:fldCharType="end"/>
      </w:r>
    </w:p>
    <w:p w14:paraId="04427215" w14:textId="77777777" w:rsidR="00CF2B10" w:rsidRDefault="00CF2B10">
      <w:pPr>
        <w:pStyle w:val="TOC3"/>
        <w:tabs>
          <w:tab w:val="right" w:leader="dot" w:pos="8630"/>
        </w:tabs>
        <w:rPr>
          <w:i w:val="0"/>
          <w:noProof/>
          <w:sz w:val="24"/>
          <w:szCs w:val="24"/>
          <w:lang w:eastAsia="ja-JP"/>
        </w:rPr>
      </w:pPr>
      <w:r>
        <w:rPr>
          <w:noProof/>
        </w:rPr>
        <w:t>4.3.5.  Añadir datos de movimiento</w:t>
      </w:r>
      <w:r>
        <w:rPr>
          <w:noProof/>
        </w:rPr>
        <w:tab/>
      </w:r>
      <w:r>
        <w:rPr>
          <w:noProof/>
        </w:rPr>
        <w:fldChar w:fldCharType="begin"/>
      </w:r>
      <w:r>
        <w:rPr>
          <w:noProof/>
        </w:rPr>
        <w:instrText xml:space="preserve"> PAGEREF _Toc368127028 \h </w:instrText>
      </w:r>
      <w:r>
        <w:rPr>
          <w:noProof/>
        </w:rPr>
      </w:r>
      <w:r>
        <w:rPr>
          <w:noProof/>
        </w:rPr>
        <w:fldChar w:fldCharType="separate"/>
      </w:r>
      <w:r>
        <w:rPr>
          <w:noProof/>
        </w:rPr>
        <w:t>40</w:t>
      </w:r>
      <w:r>
        <w:rPr>
          <w:noProof/>
        </w:rPr>
        <w:fldChar w:fldCharType="end"/>
      </w:r>
    </w:p>
    <w:p w14:paraId="041F3A0B" w14:textId="77777777" w:rsidR="00CF2B10" w:rsidRDefault="00CF2B10">
      <w:pPr>
        <w:pStyle w:val="TOC3"/>
        <w:tabs>
          <w:tab w:val="right" w:leader="dot" w:pos="8630"/>
        </w:tabs>
        <w:rPr>
          <w:i w:val="0"/>
          <w:noProof/>
          <w:sz w:val="24"/>
          <w:szCs w:val="24"/>
          <w:lang w:eastAsia="ja-JP"/>
        </w:rPr>
      </w:pPr>
      <w:r>
        <w:rPr>
          <w:noProof/>
        </w:rPr>
        <w:t>4.3.6.  Borrar un sesión de movimientos</w:t>
      </w:r>
      <w:r>
        <w:rPr>
          <w:noProof/>
        </w:rPr>
        <w:tab/>
      </w:r>
      <w:r>
        <w:rPr>
          <w:noProof/>
        </w:rPr>
        <w:fldChar w:fldCharType="begin"/>
      </w:r>
      <w:r>
        <w:rPr>
          <w:noProof/>
        </w:rPr>
        <w:instrText xml:space="preserve"> PAGEREF _Toc368127029 \h </w:instrText>
      </w:r>
      <w:r>
        <w:rPr>
          <w:noProof/>
        </w:rPr>
      </w:r>
      <w:r>
        <w:rPr>
          <w:noProof/>
        </w:rPr>
        <w:fldChar w:fldCharType="separate"/>
      </w:r>
      <w:r>
        <w:rPr>
          <w:noProof/>
        </w:rPr>
        <w:t>44</w:t>
      </w:r>
      <w:r>
        <w:rPr>
          <w:noProof/>
        </w:rPr>
        <w:fldChar w:fldCharType="end"/>
      </w:r>
    </w:p>
    <w:p w14:paraId="3D026421" w14:textId="77777777" w:rsidR="00CF2B10" w:rsidRDefault="00CF2B10">
      <w:pPr>
        <w:pStyle w:val="TOC3"/>
        <w:tabs>
          <w:tab w:val="right" w:leader="dot" w:pos="8630"/>
        </w:tabs>
        <w:rPr>
          <w:i w:val="0"/>
          <w:noProof/>
          <w:sz w:val="24"/>
          <w:szCs w:val="24"/>
          <w:lang w:eastAsia="ja-JP"/>
        </w:rPr>
      </w:pPr>
      <w:r>
        <w:rPr>
          <w:noProof/>
        </w:rPr>
        <w:t>4.3.7 Mostrar un grafico de un movimiento</w:t>
      </w:r>
      <w:r>
        <w:rPr>
          <w:noProof/>
        </w:rPr>
        <w:tab/>
      </w:r>
      <w:r>
        <w:rPr>
          <w:noProof/>
        </w:rPr>
        <w:fldChar w:fldCharType="begin"/>
      </w:r>
      <w:r>
        <w:rPr>
          <w:noProof/>
        </w:rPr>
        <w:instrText xml:space="preserve"> PAGEREF _Toc368127030 \h </w:instrText>
      </w:r>
      <w:r>
        <w:rPr>
          <w:noProof/>
        </w:rPr>
      </w:r>
      <w:r>
        <w:rPr>
          <w:noProof/>
        </w:rPr>
        <w:fldChar w:fldCharType="separate"/>
      </w:r>
      <w:r>
        <w:rPr>
          <w:noProof/>
        </w:rPr>
        <w:t>46</w:t>
      </w:r>
      <w:r>
        <w:rPr>
          <w:noProof/>
        </w:rPr>
        <w:fldChar w:fldCharType="end"/>
      </w:r>
    </w:p>
    <w:p w14:paraId="1FC81F4E" w14:textId="77777777" w:rsidR="00CF2B10" w:rsidRDefault="00CF2B10">
      <w:pPr>
        <w:pStyle w:val="TOC3"/>
        <w:tabs>
          <w:tab w:val="right" w:leader="dot" w:pos="8630"/>
        </w:tabs>
        <w:rPr>
          <w:i w:val="0"/>
          <w:noProof/>
          <w:sz w:val="24"/>
          <w:szCs w:val="24"/>
          <w:lang w:eastAsia="ja-JP"/>
        </w:rPr>
      </w:pPr>
      <w:r>
        <w:rPr>
          <w:noProof/>
        </w:rPr>
        <w:t>4.3.8 Mostrar un grafico de evolución de un movimiento</w:t>
      </w:r>
      <w:r>
        <w:rPr>
          <w:noProof/>
        </w:rPr>
        <w:tab/>
      </w:r>
      <w:r>
        <w:rPr>
          <w:noProof/>
        </w:rPr>
        <w:fldChar w:fldCharType="begin"/>
      </w:r>
      <w:r>
        <w:rPr>
          <w:noProof/>
        </w:rPr>
        <w:instrText xml:space="preserve"> PAGEREF _Toc368127031 \h </w:instrText>
      </w:r>
      <w:r>
        <w:rPr>
          <w:noProof/>
        </w:rPr>
      </w:r>
      <w:r>
        <w:rPr>
          <w:noProof/>
        </w:rPr>
        <w:fldChar w:fldCharType="separate"/>
      </w:r>
      <w:r>
        <w:rPr>
          <w:noProof/>
        </w:rPr>
        <w:t>49</w:t>
      </w:r>
      <w:r>
        <w:rPr>
          <w:noProof/>
        </w:rPr>
        <w:fldChar w:fldCharType="end"/>
      </w:r>
    </w:p>
    <w:p w14:paraId="5B65BA97" w14:textId="77777777" w:rsidR="00CF2B10" w:rsidRDefault="00CF2B10">
      <w:pPr>
        <w:pStyle w:val="TOC1"/>
        <w:tabs>
          <w:tab w:val="right" w:leader="dot" w:pos="8630"/>
        </w:tabs>
        <w:rPr>
          <w:rFonts w:asciiTheme="minorHAnsi" w:hAnsiTheme="minorHAnsi"/>
          <w:b w:val="0"/>
          <w:noProof/>
          <w:color w:val="auto"/>
          <w:lang w:eastAsia="ja-JP"/>
        </w:rPr>
      </w:pPr>
      <w:r>
        <w:rPr>
          <w:noProof/>
        </w:rPr>
        <w:t>5.  Pruebas</w:t>
      </w:r>
      <w:r>
        <w:rPr>
          <w:noProof/>
        </w:rPr>
        <w:tab/>
      </w:r>
      <w:r>
        <w:rPr>
          <w:noProof/>
        </w:rPr>
        <w:fldChar w:fldCharType="begin"/>
      </w:r>
      <w:r>
        <w:rPr>
          <w:noProof/>
        </w:rPr>
        <w:instrText xml:space="preserve"> PAGEREF _Toc368127032 \h </w:instrText>
      </w:r>
      <w:r>
        <w:rPr>
          <w:noProof/>
        </w:rPr>
      </w:r>
      <w:r>
        <w:rPr>
          <w:noProof/>
        </w:rPr>
        <w:fldChar w:fldCharType="separate"/>
      </w:r>
      <w:r>
        <w:rPr>
          <w:noProof/>
        </w:rPr>
        <w:t>49</w:t>
      </w:r>
      <w:r>
        <w:rPr>
          <w:noProof/>
        </w:rPr>
        <w:fldChar w:fldCharType="end"/>
      </w:r>
    </w:p>
    <w:p w14:paraId="68B42917" w14:textId="77777777" w:rsidR="00CF2B10" w:rsidRDefault="00CF2B10">
      <w:pPr>
        <w:pStyle w:val="TOC2"/>
        <w:tabs>
          <w:tab w:val="right" w:leader="dot" w:pos="8630"/>
        </w:tabs>
        <w:rPr>
          <w:noProof/>
          <w:sz w:val="24"/>
          <w:szCs w:val="24"/>
          <w:lang w:eastAsia="ja-JP"/>
        </w:rPr>
      </w:pPr>
      <w:r>
        <w:rPr>
          <w:noProof/>
        </w:rPr>
        <w:t>5.1.  Pruebas de sistema</w:t>
      </w:r>
      <w:r>
        <w:rPr>
          <w:noProof/>
        </w:rPr>
        <w:tab/>
      </w:r>
      <w:r>
        <w:rPr>
          <w:noProof/>
        </w:rPr>
        <w:fldChar w:fldCharType="begin"/>
      </w:r>
      <w:r>
        <w:rPr>
          <w:noProof/>
        </w:rPr>
        <w:instrText xml:space="preserve"> PAGEREF _Toc368127033 \h </w:instrText>
      </w:r>
      <w:r>
        <w:rPr>
          <w:noProof/>
        </w:rPr>
      </w:r>
      <w:r>
        <w:rPr>
          <w:noProof/>
        </w:rPr>
        <w:fldChar w:fldCharType="separate"/>
      </w:r>
      <w:r>
        <w:rPr>
          <w:noProof/>
        </w:rPr>
        <w:t>49</w:t>
      </w:r>
      <w:r>
        <w:rPr>
          <w:noProof/>
        </w:rPr>
        <w:fldChar w:fldCharType="end"/>
      </w:r>
    </w:p>
    <w:p w14:paraId="62994952" w14:textId="77777777" w:rsidR="00CF2B10" w:rsidRDefault="00CF2B10">
      <w:pPr>
        <w:pStyle w:val="TOC3"/>
        <w:tabs>
          <w:tab w:val="right" w:leader="dot" w:pos="8630"/>
        </w:tabs>
        <w:rPr>
          <w:i w:val="0"/>
          <w:noProof/>
          <w:sz w:val="24"/>
          <w:szCs w:val="24"/>
          <w:lang w:eastAsia="ja-JP"/>
        </w:rPr>
      </w:pPr>
      <w:r>
        <w:rPr>
          <w:noProof/>
        </w:rPr>
        <w:t>5.1.2.  Obtener paciente</w:t>
      </w:r>
      <w:r>
        <w:rPr>
          <w:noProof/>
        </w:rPr>
        <w:tab/>
      </w:r>
      <w:r>
        <w:rPr>
          <w:noProof/>
        </w:rPr>
        <w:fldChar w:fldCharType="begin"/>
      </w:r>
      <w:r>
        <w:rPr>
          <w:noProof/>
        </w:rPr>
        <w:instrText xml:space="preserve"> PAGEREF _Toc368127034 \h </w:instrText>
      </w:r>
      <w:r>
        <w:rPr>
          <w:noProof/>
        </w:rPr>
      </w:r>
      <w:r>
        <w:rPr>
          <w:noProof/>
        </w:rPr>
        <w:fldChar w:fldCharType="separate"/>
      </w:r>
      <w:r>
        <w:rPr>
          <w:noProof/>
        </w:rPr>
        <w:t>50</w:t>
      </w:r>
      <w:r>
        <w:rPr>
          <w:noProof/>
        </w:rPr>
        <w:fldChar w:fldCharType="end"/>
      </w:r>
    </w:p>
    <w:p w14:paraId="2D9EB332" w14:textId="77777777" w:rsidR="00CF2B10" w:rsidRDefault="00CF2B10">
      <w:pPr>
        <w:pStyle w:val="TOC3"/>
        <w:tabs>
          <w:tab w:val="right" w:leader="dot" w:pos="8630"/>
        </w:tabs>
        <w:rPr>
          <w:i w:val="0"/>
          <w:noProof/>
          <w:sz w:val="24"/>
          <w:szCs w:val="24"/>
          <w:lang w:eastAsia="ja-JP"/>
        </w:rPr>
      </w:pPr>
      <w:r>
        <w:rPr>
          <w:noProof/>
        </w:rPr>
        <w:t>5.1.3.  Añadir paciente</w:t>
      </w:r>
      <w:r>
        <w:rPr>
          <w:noProof/>
        </w:rPr>
        <w:tab/>
      </w:r>
      <w:r>
        <w:rPr>
          <w:noProof/>
        </w:rPr>
        <w:fldChar w:fldCharType="begin"/>
      </w:r>
      <w:r>
        <w:rPr>
          <w:noProof/>
        </w:rPr>
        <w:instrText xml:space="preserve"> PAGEREF _Toc368127035 \h </w:instrText>
      </w:r>
      <w:r>
        <w:rPr>
          <w:noProof/>
        </w:rPr>
      </w:r>
      <w:r>
        <w:rPr>
          <w:noProof/>
        </w:rPr>
        <w:fldChar w:fldCharType="separate"/>
      </w:r>
      <w:r>
        <w:rPr>
          <w:noProof/>
        </w:rPr>
        <w:t>50</w:t>
      </w:r>
      <w:r>
        <w:rPr>
          <w:noProof/>
        </w:rPr>
        <w:fldChar w:fldCharType="end"/>
      </w:r>
    </w:p>
    <w:p w14:paraId="3C4D47ED" w14:textId="77777777" w:rsidR="00CF2B10" w:rsidRDefault="00CF2B10">
      <w:pPr>
        <w:pStyle w:val="TOC3"/>
        <w:tabs>
          <w:tab w:val="right" w:leader="dot" w:pos="8630"/>
        </w:tabs>
        <w:rPr>
          <w:i w:val="0"/>
          <w:noProof/>
          <w:sz w:val="24"/>
          <w:szCs w:val="24"/>
          <w:lang w:eastAsia="ja-JP"/>
        </w:rPr>
      </w:pPr>
      <w:r>
        <w:rPr>
          <w:noProof/>
        </w:rPr>
        <w:t>5.1.4.  Borrar un paciente</w:t>
      </w:r>
      <w:r>
        <w:rPr>
          <w:noProof/>
        </w:rPr>
        <w:tab/>
      </w:r>
      <w:r>
        <w:rPr>
          <w:noProof/>
        </w:rPr>
        <w:fldChar w:fldCharType="begin"/>
      </w:r>
      <w:r>
        <w:rPr>
          <w:noProof/>
        </w:rPr>
        <w:instrText xml:space="preserve"> PAGEREF _Toc368127036 \h </w:instrText>
      </w:r>
      <w:r>
        <w:rPr>
          <w:noProof/>
        </w:rPr>
      </w:r>
      <w:r>
        <w:rPr>
          <w:noProof/>
        </w:rPr>
        <w:fldChar w:fldCharType="separate"/>
      </w:r>
      <w:r>
        <w:rPr>
          <w:noProof/>
        </w:rPr>
        <w:t>51</w:t>
      </w:r>
      <w:r>
        <w:rPr>
          <w:noProof/>
        </w:rPr>
        <w:fldChar w:fldCharType="end"/>
      </w:r>
    </w:p>
    <w:p w14:paraId="7BCD22DD" w14:textId="77777777" w:rsidR="00CF2B10" w:rsidRDefault="00CF2B10">
      <w:pPr>
        <w:pStyle w:val="TOC1"/>
        <w:tabs>
          <w:tab w:val="right" w:leader="dot" w:pos="8630"/>
        </w:tabs>
        <w:rPr>
          <w:rFonts w:asciiTheme="minorHAnsi" w:hAnsiTheme="minorHAnsi"/>
          <w:b w:val="0"/>
          <w:noProof/>
          <w:color w:val="auto"/>
          <w:lang w:eastAsia="ja-JP"/>
        </w:rPr>
      </w:pPr>
      <w:r>
        <w:rPr>
          <w:noProof/>
        </w:rPr>
        <w:t>Resultados y conclusiones</w:t>
      </w:r>
      <w:r>
        <w:rPr>
          <w:noProof/>
        </w:rPr>
        <w:tab/>
      </w:r>
      <w:r>
        <w:rPr>
          <w:noProof/>
        </w:rPr>
        <w:fldChar w:fldCharType="begin"/>
      </w:r>
      <w:r>
        <w:rPr>
          <w:noProof/>
        </w:rPr>
        <w:instrText xml:space="preserve"> PAGEREF _Toc368127037 \h </w:instrText>
      </w:r>
      <w:r>
        <w:rPr>
          <w:noProof/>
        </w:rPr>
      </w:r>
      <w:r>
        <w:rPr>
          <w:noProof/>
        </w:rPr>
        <w:fldChar w:fldCharType="separate"/>
      </w:r>
      <w:r>
        <w:rPr>
          <w:noProof/>
        </w:rPr>
        <w:t>52</w:t>
      </w:r>
      <w:r>
        <w:rPr>
          <w:noProof/>
        </w:rPr>
        <w:fldChar w:fldCharType="end"/>
      </w: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23" w:name="_Toc364792184"/>
      <w:bookmarkStart w:id="24" w:name="_Toc366229201"/>
      <w:bookmarkStart w:id="25" w:name="_Toc368126987"/>
      <w:r>
        <w:t xml:space="preserve">1.  </w:t>
      </w:r>
      <w:r w:rsidR="00D51A6F" w:rsidRPr="0040221C">
        <w:t>Introducción</w:t>
      </w:r>
      <w:bookmarkEnd w:id="23"/>
      <w:bookmarkEnd w:id="24"/>
      <w:bookmarkEnd w:id="25"/>
    </w:p>
    <w:p w14:paraId="5BD5B900" w14:textId="4F488479" w:rsidR="00D51A6F" w:rsidRDefault="000365A9" w:rsidP="00D51A6F">
      <w:pPr>
        <w:pStyle w:val="Heading2"/>
      </w:pPr>
      <w:bookmarkStart w:id="26" w:name="_Toc364792185"/>
      <w:bookmarkStart w:id="27" w:name="_Toc366229202"/>
      <w:bookmarkStart w:id="28" w:name="_Toc368126988"/>
      <w:r>
        <w:t xml:space="preserve">1.1.  </w:t>
      </w:r>
      <w:r w:rsidR="00D51A6F" w:rsidRPr="0040221C">
        <w:t>Funcionamiento de la aplicación web</w:t>
      </w:r>
      <w:bookmarkEnd w:id="26"/>
      <w:bookmarkEnd w:id="27"/>
      <w:bookmarkEnd w:id="28"/>
    </w:p>
    <w:p w14:paraId="7FE1D765" w14:textId="77777777" w:rsidR="00A202B8" w:rsidRDefault="00A202B8">
      <w:pPr>
        <w:pPrChange w:id="29" w:author="Borja Gonzalez" w:date="2017-09-26T09:54:00Z">
          <w:pPr>
            <w:pStyle w:val="Heading2"/>
          </w:pPr>
        </w:pPrChange>
      </w:pPr>
    </w:p>
    <w:p w14:paraId="46C0EE1E" w14:textId="573729D4" w:rsidR="000B6B32" w:rsidRDefault="00A202B8" w:rsidP="000B6B32">
      <w:pPr>
        <w:rPr>
          <w:ins w:id="30" w:author="Borja Gonzalez" w:date="2017-09-26T09:51:00Z"/>
        </w:rPr>
      </w:pPr>
      <w:r>
        <w:t>La motivación de este trabajo es facilitar el seguimiento de pacientes</w:t>
      </w:r>
      <w:r w:rsidR="00014FE6">
        <w:t xml:space="preserve"> con problemas de movilidad cervical, debido a que actualmente, este seguimiento se hace de una forma manual y poco actualizada. Éste trabajo busca facilitar este seguimiento para que paciente y médico puedan hacer un mejor uso de su tiempo y recursos. Para hacer esto posible vamos a aprovecharnos de las tecnologías que están a nuestra disposición para crear un aplicación web que tenga acceso a una base de datos. </w:t>
      </w:r>
      <w:commentRangeStart w:id="31"/>
      <w:r w:rsidR="000B6B32" w:rsidRPr="0040221C">
        <w:t>El</w:t>
      </w:r>
      <w:commentRangeEnd w:id="31"/>
      <w:r w:rsidR="00D85D99">
        <w:rPr>
          <w:rStyle w:val="CommentReference"/>
        </w:rPr>
        <w:commentReference w:id="31"/>
      </w:r>
      <w:r w:rsidR="000B6B32" w:rsidRPr="0040221C">
        <w:t xml:space="preserve"> objetivo de esta aplicación web es facil</w:t>
      </w:r>
      <w:r w:rsidR="003B7083">
        <w:t>itar el acceso y visualización de</w:t>
      </w:r>
      <w:r w:rsidR="000B6B32" w:rsidRPr="0040221C">
        <w:t xml:space="preserve"> datos de</w:t>
      </w:r>
      <w:r w:rsidR="003B7083">
        <w:t xml:space="preserve"> movimientos</w:t>
      </w:r>
      <w:r w:rsidR="00F358BF">
        <w:t xml:space="preserve"> cervicales</w:t>
      </w:r>
      <w:r w:rsidR="003B7083">
        <w:t xml:space="preserve"> de</w:t>
      </w:r>
      <w:r w:rsidR="000B6B32" w:rsidRPr="0040221C">
        <w:t xml:space="preserve"> </w:t>
      </w:r>
      <w:commentRangeStart w:id="32"/>
      <w:r w:rsidR="000B6B32" w:rsidRPr="0040221C">
        <w:t>pacientes</w:t>
      </w:r>
      <w:commentRangeEnd w:id="32"/>
      <w:r w:rsidR="006621C2">
        <w:rPr>
          <w:rStyle w:val="CommentReference"/>
        </w:rPr>
        <w:commentReference w:id="32"/>
      </w:r>
      <w:r w:rsidR="000B6B32" w:rsidRPr="0040221C">
        <w:t>.</w:t>
      </w:r>
    </w:p>
    <w:p w14:paraId="74E6A261" w14:textId="77777777" w:rsidR="00A202B8" w:rsidRPr="0040221C" w:rsidRDefault="00A202B8" w:rsidP="000B6B32"/>
    <w:p w14:paraId="727BC4B2" w14:textId="6BECCFF1" w:rsidR="000B6B32" w:rsidRDefault="000B6B32" w:rsidP="000B6B32">
      <w:pPr>
        <w:rPr>
          <w:ins w:id="33" w:author="Borja Gonzalez" w:date="2017-09-26T09:51:00Z"/>
        </w:rPr>
      </w:pPr>
      <w:r w:rsidRPr="0040221C">
        <w:t xml:space="preserve">La </w:t>
      </w:r>
      <w:r w:rsidR="006860EA">
        <w:t>aplicación</w:t>
      </w:r>
      <w:r w:rsidR="006860EA" w:rsidRPr="0040221C">
        <w:t xml:space="preserve"> </w:t>
      </w:r>
      <w:r w:rsidRPr="0040221C">
        <w:t xml:space="preserve">permite el acceso a una base de datos </w:t>
      </w:r>
      <w:r w:rsidR="007C080F">
        <w:t xml:space="preserve">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r w:rsidR="00D85D99">
        <w:t>.</w:t>
      </w:r>
    </w:p>
    <w:p w14:paraId="73EDB3B6" w14:textId="50961B6E" w:rsidR="00A202B8" w:rsidRDefault="00A202B8" w:rsidP="000B6B32">
      <w:pPr>
        <w:rPr>
          <w:ins w:id="34" w:author="Borja Gonzalez" w:date="2017-09-07T11:32:00Z"/>
        </w:rPr>
      </w:pPr>
    </w:p>
    <w:p w14:paraId="50C7D77C" w14:textId="0114392B" w:rsidR="009750CE" w:rsidRPr="0040221C" w:rsidRDefault="0022745C" w:rsidP="000B6B32">
      <w:pPr>
        <w:rPr>
          <w:ins w:id="35" w:author="Borja Gonzalez" w:date="2017-09-26T09:43:00Z"/>
        </w:rPr>
      </w:pPr>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w:t>
      </w:r>
      <w:r w:rsidR="009750CE">
        <w:t>, siendo este del tipo CSV ya que el único que se acepta,</w:t>
      </w:r>
      <w:r w:rsidR="007C080F">
        <w:t xml:space="preserve"> y asociar una fecha de medición a este set de movimientos con la hora incluida por si hubiese más de una medición diaria.</w:t>
      </w:r>
    </w:p>
    <w:p w14:paraId="6627EA72" w14:textId="77777777" w:rsidR="00333F5F" w:rsidRDefault="00333F5F" w:rsidP="00A202B8">
      <w:bookmarkStart w:id="36" w:name="_Toc366229203"/>
    </w:p>
    <w:p w14:paraId="57D2FAEB" w14:textId="2C0EEED3" w:rsidR="00D51A6F" w:rsidRDefault="000365A9" w:rsidP="00D51A6F">
      <w:pPr>
        <w:pStyle w:val="Heading1"/>
      </w:pPr>
      <w:bookmarkStart w:id="37" w:name="_Toc368126989"/>
      <w:r>
        <w:t xml:space="preserve">2.  </w:t>
      </w:r>
      <w:r w:rsidR="00E653AA" w:rsidRPr="0040221C">
        <w:t>Estado del arte</w:t>
      </w:r>
      <w:bookmarkEnd w:id="36"/>
      <w:bookmarkEnd w:id="37"/>
    </w:p>
    <w:p w14:paraId="21870265" w14:textId="77777777" w:rsidR="00BD1DD1" w:rsidRDefault="00BD1DD1" w:rsidP="00877555"/>
    <w:p w14:paraId="5373A99B" w14:textId="53ECD876" w:rsidR="00BD1DD1" w:rsidRDefault="000365A9" w:rsidP="0028735F">
      <w:pPr>
        <w:pStyle w:val="Heading2"/>
      </w:pPr>
      <w:bookmarkStart w:id="38" w:name="_Toc368126990"/>
      <w:r>
        <w:t xml:space="preserve">2.1.  </w:t>
      </w:r>
      <w:r w:rsidR="00BD1DD1">
        <w:t>Diseño de web estático</w:t>
      </w:r>
      <w:bookmarkEnd w:id="38"/>
    </w:p>
    <w:p w14:paraId="7B81D7BE" w14:textId="40390F78" w:rsidR="00BD1DD1" w:rsidRDefault="000365A9" w:rsidP="0028735F">
      <w:pPr>
        <w:pStyle w:val="Heading3"/>
      </w:pPr>
      <w:bookmarkStart w:id="39" w:name="_Toc368126991"/>
      <w:r>
        <w:t xml:space="preserve">2.1.1.  </w:t>
      </w:r>
      <w:r w:rsidR="00BD1DD1">
        <w:t>HTML</w:t>
      </w:r>
      <w:bookmarkEnd w:id="39"/>
    </w:p>
    <w:p w14:paraId="04B57764" w14:textId="77777777" w:rsidR="00BD1DD1" w:rsidRDefault="00BD1DD1" w:rsidP="0028735F"/>
    <w:p w14:paraId="71FF0511" w14:textId="77777777" w:rsidR="00BD1DD1" w:rsidRPr="00CC6FD2" w:rsidRDefault="00BD1DD1" w:rsidP="00BD1DD1">
      <w:commentRangeStart w:id="40"/>
      <w:r w:rsidRPr="00CC6FD2">
        <w:rPr>
          <w:bCs/>
        </w:rPr>
        <w:t>HTML</w:t>
      </w:r>
      <w:commentRangeEnd w:id="40"/>
      <w:r w:rsidR="002C21D7">
        <w:rPr>
          <w:rStyle w:val="CommentReference"/>
        </w:rPr>
        <w:commentReference w:id="40"/>
      </w:r>
      <w:r w:rsidRPr="00CC6FD2">
        <w:t>, sigla en inglés de </w:t>
      </w:r>
      <w:proofErr w:type="spellStart"/>
      <w:r w:rsidRPr="00CC6FD2">
        <w:rPr>
          <w:bCs/>
          <w:iCs/>
        </w:rPr>
        <w:t>HyperText</w:t>
      </w:r>
      <w:proofErr w:type="spellEnd"/>
      <w:r w:rsidRPr="00CC6FD2">
        <w:rPr>
          <w:bCs/>
          <w:iCs/>
        </w:rPr>
        <w:t xml:space="preserve"> </w:t>
      </w:r>
      <w:proofErr w:type="spellStart"/>
      <w:r w:rsidRPr="00CC6FD2">
        <w:rPr>
          <w:bCs/>
          <w:iCs/>
        </w:rPr>
        <w:t>Markup</w:t>
      </w:r>
      <w:proofErr w:type="spellEnd"/>
      <w:r w:rsidRPr="00CC6FD2">
        <w:rPr>
          <w:bCs/>
          <w:iCs/>
        </w:rPr>
        <w:t xml:space="preserve"> </w:t>
      </w:r>
      <w:proofErr w:type="spellStart"/>
      <w:r w:rsidRPr="00CC6FD2">
        <w:rPr>
          <w:bCs/>
          <w:iCs/>
        </w:rPr>
        <w:t>Language</w:t>
      </w:r>
      <w:proofErr w:type="spellEnd"/>
      <w:r w:rsidRPr="00CC6FD2">
        <w:t> (lenguaje de marcas de hipertexto), hace referencia al </w:t>
      </w:r>
      <w:hyperlink r:id="rId10" w:tooltip="Lenguaje de marcado" w:history="1">
        <w:r w:rsidRPr="00CC6FD2">
          <w:rPr>
            <w:rStyle w:val="Hyperlink"/>
            <w:color w:val="auto"/>
            <w:u w:val="none"/>
          </w:rPr>
          <w:t>lenguaje de marcado</w:t>
        </w:r>
      </w:hyperlink>
      <w:r w:rsidRPr="00CC6FD2">
        <w:t> para la elaboración de </w:t>
      </w:r>
      <w:hyperlink r:id="rId11" w:tooltip="Página web" w:history="1">
        <w:r w:rsidRPr="00CC6FD2">
          <w:rPr>
            <w:rStyle w:val="Hyperlink"/>
            <w:color w:val="auto"/>
            <w:u w:val="none"/>
          </w:rPr>
          <w:t>páginas web</w:t>
        </w:r>
      </w:hyperlink>
      <w:r w:rsidRPr="00CC6FD2">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hyperlink r:id="rId12" w:tooltip="World Wide Web Consortium" w:history="1">
        <w:proofErr w:type="spellStart"/>
        <w:r w:rsidRPr="00CC6FD2">
          <w:rPr>
            <w:rStyle w:val="Hyperlink"/>
            <w:iCs/>
            <w:color w:val="auto"/>
            <w:u w:val="none"/>
          </w:rPr>
          <w:t>World</w:t>
        </w:r>
        <w:proofErr w:type="spellEnd"/>
        <w:r w:rsidRPr="00CC6FD2">
          <w:rPr>
            <w:rStyle w:val="Hyperlink"/>
            <w:iCs/>
            <w:color w:val="auto"/>
            <w:u w:val="none"/>
          </w:rPr>
          <w:t xml:space="preserve"> Wide Web </w:t>
        </w:r>
        <w:proofErr w:type="spellStart"/>
        <w:r w:rsidRPr="00CC6FD2">
          <w:rPr>
            <w:rStyle w:val="Hyperlink"/>
            <w:iCs/>
            <w:color w:val="auto"/>
            <w:u w:val="none"/>
          </w:rPr>
          <w:t>Consortium</w:t>
        </w:r>
        <w:proofErr w:type="spellEnd"/>
      </w:hyperlink>
      <w:r w:rsidRPr="00CC6FD2">
        <w:t> (</w:t>
      </w:r>
      <w:hyperlink r:id="rId13" w:tooltip="W3C" w:history="1">
        <w:r w:rsidRPr="00CC6FD2">
          <w:rPr>
            <w:rStyle w:val="Hyperlink"/>
            <w:color w:val="auto"/>
            <w:u w:val="none"/>
          </w:rPr>
          <w:t>W3C</w:t>
        </w:r>
      </w:hyperlink>
      <w:r w:rsidRPr="00CC6FD2">
        <w:t>)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hyperlink r:id="rId14" w:tooltip="World Wide Web" w:history="1">
        <w:proofErr w:type="spellStart"/>
        <w:r w:rsidRPr="00CC6FD2">
          <w:rPr>
            <w:rStyle w:val="Hyperlink"/>
            <w:color w:val="auto"/>
            <w:u w:val="none"/>
          </w:rPr>
          <w:t>World</w:t>
        </w:r>
        <w:proofErr w:type="spellEnd"/>
        <w:r w:rsidRPr="00CC6FD2">
          <w:rPr>
            <w:rStyle w:val="Hyperlink"/>
            <w:color w:val="auto"/>
            <w:u w:val="none"/>
          </w:rPr>
          <w:t xml:space="preserve"> Wide Web</w:t>
        </w:r>
      </w:hyperlink>
      <w:r w:rsidRPr="00CC6FD2">
        <w:t>(WWW). Es el estándar que se ha impuesto en la visualización de páginas web y es el que todos los navegadores actuales han adoptado.</w:t>
      </w:r>
      <w:hyperlink r:id="rId15" w:anchor="cite_note-1" w:history="1">
        <w:r w:rsidRPr="00CC6FD2">
          <w:rPr>
            <w:rStyle w:val="Hyperlink"/>
            <w:color w:val="auto"/>
            <w:u w:val="none"/>
            <w:vertAlign w:val="superscript"/>
          </w:rPr>
          <w:t>1</w:t>
        </w:r>
      </w:hyperlink>
      <w:r w:rsidRPr="00CC6FD2">
        <w:t>​</w:t>
      </w:r>
    </w:p>
    <w:p w14:paraId="5F724476" w14:textId="77777777" w:rsidR="00BD1DD1" w:rsidRPr="00CC6FD2" w:rsidRDefault="00BD1DD1" w:rsidP="00BD1DD1">
      <w:r w:rsidRPr="00CC6FD2">
        <w:t>El lenguaje HTML basa su filosofía de desarrollo en la diferenciación. Para añadir un elemento externo a la página (imagen, vídeo, </w:t>
      </w:r>
      <w:hyperlink r:id="rId16" w:tooltip="Script" w:history="1">
        <w:r w:rsidRPr="00CC6FD2">
          <w:rPr>
            <w:rStyle w:val="Hyperlink"/>
            <w:iCs/>
            <w:color w:val="auto"/>
            <w:u w:val="none"/>
          </w:rPr>
          <w:t>script</w:t>
        </w:r>
      </w:hyperlink>
      <w:r w:rsidRPr="00CC6FD2">
        <w: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14:paraId="40B1FC0A" w14:textId="77777777" w:rsidR="00BD1DD1" w:rsidRPr="00BD1DD1" w:rsidRDefault="00BD1DD1" w:rsidP="0028735F"/>
    <w:p w14:paraId="3C21CD46" w14:textId="681337F2" w:rsidR="00BD1DD1" w:rsidRDefault="000365A9" w:rsidP="0028735F">
      <w:pPr>
        <w:pStyle w:val="Heading3"/>
      </w:pPr>
      <w:bookmarkStart w:id="41" w:name="_Toc368126992"/>
      <w:r>
        <w:t xml:space="preserve">2.1.2.  </w:t>
      </w:r>
      <w:r w:rsidR="00BD1DD1">
        <w:t>CSS</w:t>
      </w:r>
      <w:bookmarkEnd w:id="41"/>
    </w:p>
    <w:p w14:paraId="50DD0077" w14:textId="77777777" w:rsidR="001A2DEE" w:rsidRDefault="001A2DEE" w:rsidP="0028735F"/>
    <w:p w14:paraId="7695B0D3" w14:textId="77777777" w:rsidR="001A2DEE" w:rsidRPr="001A2DEE" w:rsidRDefault="001A2DEE" w:rsidP="001A2DEE">
      <w:r w:rsidRPr="001A2DEE">
        <w:rPr>
          <w:b/>
          <w:bCs/>
        </w:rPr>
        <w:t>Hojas de Estilo en Cascada</w:t>
      </w:r>
      <w:r w:rsidRPr="001A2DEE">
        <w:t> (</w:t>
      </w:r>
      <w:proofErr w:type="spellStart"/>
      <w:r w:rsidRPr="001A2DEE">
        <w:rPr>
          <w:b/>
          <w:bCs/>
        </w:rPr>
        <w:t>C</w:t>
      </w:r>
      <w:r w:rsidRPr="001A2DEE">
        <w:t>ascading</w:t>
      </w:r>
      <w:proofErr w:type="spellEnd"/>
      <w:r w:rsidRPr="001A2DEE">
        <w:t> </w:t>
      </w:r>
      <w:r w:rsidRPr="001A2DEE">
        <w:rPr>
          <w:b/>
          <w:bCs/>
        </w:rPr>
        <w:t>S</w:t>
      </w:r>
      <w:r w:rsidRPr="001A2DEE">
        <w:t>tyle </w:t>
      </w:r>
      <w:proofErr w:type="spellStart"/>
      <w:r w:rsidRPr="001A2DEE">
        <w:rPr>
          <w:b/>
          <w:bCs/>
        </w:rPr>
        <w:t>S</w:t>
      </w:r>
      <w:r w:rsidRPr="001A2DEE">
        <w:t>heets</w:t>
      </w:r>
      <w:proofErr w:type="spellEnd"/>
      <w:r w:rsidRPr="001A2DEE">
        <w:t>) es el lenguaje utilizado para describir la presentación de documentos </w:t>
      </w:r>
      <w:hyperlink r:id="rId17" w:tooltip="HTML" w:history="1">
        <w:r w:rsidRPr="001A2DEE">
          <w:rPr>
            <w:rStyle w:val="Hyperlink"/>
          </w:rPr>
          <w:t>HTML</w:t>
        </w:r>
      </w:hyperlink>
      <w:r w:rsidRPr="001A2DEE">
        <w:t> o </w:t>
      </w:r>
      <w:hyperlink r:id="rId18" w:tooltip="XML" w:history="1">
        <w:r w:rsidRPr="001A2DEE">
          <w:rPr>
            <w:rStyle w:val="Hyperlink"/>
          </w:rPr>
          <w:t>XML</w:t>
        </w:r>
      </w:hyperlink>
      <w:r w:rsidRPr="001A2DEE">
        <w:t>, esto incluye varios lenguajes basados en </w:t>
      </w:r>
      <w:hyperlink r:id="rId19" w:tooltip="XML" w:history="1">
        <w:r w:rsidRPr="001A2DEE">
          <w:rPr>
            <w:rStyle w:val="Hyperlink"/>
          </w:rPr>
          <w:t>XML</w:t>
        </w:r>
      </w:hyperlink>
      <w:r w:rsidRPr="001A2DEE">
        <w:t> como son </w:t>
      </w:r>
      <w:hyperlink r:id="rId20" w:tooltip="XHTML" w:history="1">
        <w:r w:rsidRPr="001A2DEE">
          <w:rPr>
            <w:rStyle w:val="Hyperlink"/>
          </w:rPr>
          <w:t>XHTML</w:t>
        </w:r>
      </w:hyperlink>
      <w:r w:rsidRPr="001A2DEE">
        <w:t> o </w:t>
      </w:r>
      <w:hyperlink r:id="rId21" w:tooltip="SVG" w:history="1">
        <w:r w:rsidRPr="001A2DEE">
          <w:rPr>
            <w:rStyle w:val="Hyperlink"/>
          </w:rPr>
          <w:t>SVG</w:t>
        </w:r>
      </w:hyperlink>
      <w:r w:rsidRPr="001A2DEE">
        <w:t xml:space="preserve">. CSS describe como debe ser </w:t>
      </w:r>
      <w:proofErr w:type="spellStart"/>
      <w:r w:rsidRPr="001A2DEE">
        <w:t>renderizado</w:t>
      </w:r>
      <w:proofErr w:type="spellEnd"/>
      <w:r w:rsidRPr="001A2DEE">
        <w:t xml:space="preserve"> el elemento estructurado en pantalla, en papel, hablado o en otros medios.</w:t>
      </w:r>
    </w:p>
    <w:p w14:paraId="67AD8496" w14:textId="77777777" w:rsidR="001A2DEE" w:rsidRPr="001A2DEE" w:rsidRDefault="001A2DEE" w:rsidP="001A2DEE">
      <w:r w:rsidRPr="001A2DEE">
        <w:rPr>
          <w:b/>
          <w:bCs/>
        </w:rPr>
        <w:t>CSS</w:t>
      </w:r>
      <w:r w:rsidRPr="001A2DEE">
        <w:t> es uno de los lenguajes base de la </w:t>
      </w:r>
      <w:r w:rsidRPr="001A2DEE">
        <w:rPr>
          <w:i/>
          <w:iCs/>
        </w:rPr>
        <w:t>Open Web</w:t>
      </w:r>
      <w:r w:rsidRPr="001A2DEE">
        <w:t> y posee una </w:t>
      </w:r>
      <w:hyperlink r:id="rId22" w:anchor="specs" w:history="1">
        <w:r w:rsidRPr="001A2DEE">
          <w:rPr>
            <w:rStyle w:val="Hyperlink"/>
          </w:rPr>
          <w:t>especificación estandarizada</w:t>
        </w:r>
      </w:hyperlink>
      <w:r w:rsidRPr="001A2DEE">
        <w:t> por parte del W3C. Desarrollado en niveles, CSS1 es ahora obsoleto, CSS2.1 es una recomendación y CSS3, ahora dividido en módulos más pequeños, está progresando en camino al estándar.</w:t>
      </w:r>
    </w:p>
    <w:p w14:paraId="4967C7B8" w14:textId="77777777" w:rsidR="001A2DEE" w:rsidRPr="001A2DEE" w:rsidRDefault="001A2DEE" w:rsidP="0028735F"/>
    <w:p w14:paraId="36598AB7" w14:textId="44563873" w:rsidR="001757CA" w:rsidRDefault="000365A9">
      <w:pPr>
        <w:pStyle w:val="Heading2"/>
      </w:pPr>
      <w:bookmarkStart w:id="42" w:name="_Toc368126993"/>
      <w:r>
        <w:t xml:space="preserve">2.2.  </w:t>
      </w:r>
      <w:proofErr w:type="spellStart"/>
      <w:r w:rsidR="001757CA">
        <w:t>NodeJS</w:t>
      </w:r>
      <w:bookmarkEnd w:id="42"/>
      <w:proofErr w:type="spellEnd"/>
    </w:p>
    <w:p w14:paraId="2DC440B1" w14:textId="77777777" w:rsidR="001757CA" w:rsidRDefault="001757CA" w:rsidP="0028735F"/>
    <w:p w14:paraId="0463664E" w14:textId="4274D536" w:rsidR="001757CA" w:rsidRDefault="001757CA" w:rsidP="001757CA">
      <w:pPr>
        <w:rPr>
          <w:ins w:id="43" w:author="Borja Gonzalez" w:date="2017-09-13T17:58:00Z"/>
        </w:rPr>
      </w:pPr>
      <w:r w:rsidRPr="001757CA">
        <w:rPr>
          <w:b/>
          <w:bCs/>
        </w:rPr>
        <w:t>Node.js</w:t>
      </w:r>
      <w:r w:rsidRPr="001757CA">
        <w:t> es un entorno en tiempo de ejecución multiplataforma, de código abierto, para la capa del servidor (pero no limitándose a ello) basado en el lenguaje de programación </w:t>
      </w:r>
      <w:hyperlink r:id="rId23" w:tooltip="ECMAScript" w:history="1">
        <w:proofErr w:type="spellStart"/>
        <w:r w:rsidRPr="001757CA">
          <w:rPr>
            <w:rStyle w:val="Hyperlink"/>
          </w:rPr>
          <w:t>ECMAScript</w:t>
        </w:r>
        <w:proofErr w:type="spellEnd"/>
      </w:hyperlink>
      <w:r w:rsidRPr="001757CA">
        <w:t>, asíncrono, con </w:t>
      </w:r>
      <w:hyperlink r:id="rId24" w:tooltip="I/O" w:history="1">
        <w:r w:rsidRPr="001757CA">
          <w:rPr>
            <w:rStyle w:val="Hyperlink"/>
          </w:rPr>
          <w:t>I/O</w:t>
        </w:r>
      </w:hyperlink>
      <w:r w:rsidRPr="001757CA">
        <w:t> de datos en una </w:t>
      </w:r>
      <w:hyperlink r:id="rId25" w:tooltip="Programación dirigida por eventos" w:history="1">
        <w:r w:rsidRPr="001757CA">
          <w:rPr>
            <w:rStyle w:val="Hyperlink"/>
          </w:rPr>
          <w:t>arquitectura orientada a eventos</w:t>
        </w:r>
      </w:hyperlink>
      <w:r w:rsidRPr="001757CA">
        <w:t> y basado en el motor </w:t>
      </w:r>
      <w:hyperlink r:id="rId26" w:tooltip="V8 (motor JavaScript)" w:history="1">
        <w:r w:rsidRPr="001757CA">
          <w:rPr>
            <w:rStyle w:val="Hyperlink"/>
          </w:rPr>
          <w:t>V8</w:t>
        </w:r>
      </w:hyperlink>
      <w:r w:rsidRPr="001757CA">
        <w:t> de Google. Fue creado con el enfoque de ser útil en la creación de programas de red altamente escalables, como por ejemplo, </w:t>
      </w:r>
      <w:hyperlink r:id="rId27" w:tooltip="Servidor web" w:history="1">
        <w:r w:rsidRPr="001757CA">
          <w:rPr>
            <w:rStyle w:val="Hyperlink"/>
          </w:rPr>
          <w:t>servidores web</w:t>
        </w:r>
      </w:hyperlink>
      <w:r>
        <w:t>.</w:t>
      </w:r>
    </w:p>
    <w:p w14:paraId="04129704" w14:textId="77777777" w:rsidR="00B555CB" w:rsidRDefault="00B555CB" w:rsidP="001757CA">
      <w:pPr>
        <w:rPr>
          <w:ins w:id="44" w:author="Borja Gonzalez" w:date="2017-09-13T17:58:00Z"/>
        </w:rPr>
      </w:pPr>
    </w:p>
    <w:p w14:paraId="58381738" w14:textId="463BBF53" w:rsidR="00B555CB" w:rsidRDefault="00B555CB" w:rsidP="001757CA">
      <w:ins w:id="45" w:author="Borja Gonzalez" w:date="2017-09-13T17:59:00Z">
        <w:r>
          <w:rPr>
            <w:noProof/>
            <w:lang w:val="en-US"/>
            <w:rPrChange w:id="46" w:author="Unknown">
              <w:rPr>
                <w:rFonts w:asciiTheme="majorHAnsi" w:eastAsiaTheme="majorEastAsia" w:hAnsiTheme="majorHAnsi" w:cstheme="majorBidi"/>
                <w:b/>
                <w:bCs/>
                <w:noProof/>
                <w:color w:val="4F81BD" w:themeColor="accent1"/>
                <w:sz w:val="26"/>
                <w:szCs w:val="26"/>
                <w:lang w:val="en-US"/>
              </w:rPr>
            </w:rPrChange>
          </w:rPr>
          <w:drawing>
            <wp:inline distT="0" distB="0" distL="0" distR="0" wp14:anchorId="0D8E2047" wp14:editId="16F8847C">
              <wp:extent cx="4800600" cy="461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4615180"/>
                      </a:xfrm>
                      <a:prstGeom prst="rect">
                        <a:avLst/>
                      </a:prstGeom>
                      <a:noFill/>
                      <a:ln>
                        <a:noFill/>
                      </a:ln>
                      <a:extLst>
                        <a:ext uri="{FAA26D3D-D897-4be2-8F04-BA451C77F1D7}">
                          <ma14:placeholderFlag xmlns:ma14="http://schemas.microsoft.com/office/mac/drawingml/2011/main"/>
                        </a:ext>
                      </a:extLst>
                    </pic:spPr>
                  </pic:pic>
                </a:graphicData>
              </a:graphic>
            </wp:inline>
          </w:drawing>
        </w:r>
      </w:ins>
    </w:p>
    <w:p w14:paraId="1BF03C1B" w14:textId="77777777" w:rsidR="001A2DEE" w:rsidRDefault="001A2DEE" w:rsidP="001757CA"/>
    <w:p w14:paraId="68C219F7" w14:textId="3AC05F15" w:rsidR="00EA0671" w:rsidRDefault="000365A9" w:rsidP="00EA0671">
      <w:pPr>
        <w:pStyle w:val="Heading3"/>
      </w:pPr>
      <w:bookmarkStart w:id="47" w:name="_Toc368126994"/>
      <w:r>
        <w:t xml:space="preserve">2.2.1  </w:t>
      </w:r>
      <w:r w:rsidR="00EA0671">
        <w:t>Express.js</w:t>
      </w:r>
      <w:bookmarkEnd w:id="47"/>
    </w:p>
    <w:p w14:paraId="0A7F7809" w14:textId="77777777" w:rsidR="00EA0671" w:rsidRDefault="00EA0671" w:rsidP="00EA0671"/>
    <w:p w14:paraId="02A1C17A" w14:textId="657B3EED" w:rsidR="00EA0671" w:rsidRPr="00EA0671" w:rsidRDefault="00EA0671" w:rsidP="00EA0671">
      <w:r w:rsidRPr="00EA0671">
        <w:t>Express es una infraestructura de ap</w:t>
      </w:r>
      <w:r>
        <w:t xml:space="preserve">licaciones web Node.js mínima, </w:t>
      </w:r>
      <w:r w:rsidRPr="00EA0671">
        <w:t>flexible</w:t>
      </w:r>
      <w:r>
        <w:t xml:space="preserve"> y rápida</w:t>
      </w:r>
      <w:r w:rsidRPr="00EA0671">
        <w:t xml:space="preserve"> que proporciona un conjunto sólido de características para las aplicaciones web y móviles.</w:t>
      </w:r>
    </w:p>
    <w:p w14:paraId="07613694" w14:textId="300115FF" w:rsidR="00EA0671" w:rsidRDefault="00EA0671" w:rsidP="00EA0671">
      <w:r>
        <w:t>Una API c</w:t>
      </w:r>
      <w:r w:rsidRPr="00EA0671">
        <w:t>on miles de métodos de programa de utilidad HTTP y middleware a su disposición, la creación de una API sólida es rápida y sencilla.</w:t>
      </w:r>
      <w:r>
        <w:t xml:space="preserve"> </w:t>
      </w:r>
    </w:p>
    <w:p w14:paraId="4E51958E" w14:textId="34C9F4D3" w:rsidR="00EA0671" w:rsidRDefault="00EA0671" w:rsidP="00EA0671">
      <w:r w:rsidRPr="00EA0671">
        <w:t>Express proporciona una delgada capa de características de aplicación web básicas, que no ocultan</w:t>
      </w:r>
      <w:r>
        <w:t xml:space="preserve"> las características de Node.js, por lo que proporciona un rendimiento muy alto.</w:t>
      </w:r>
    </w:p>
    <w:p w14:paraId="32C21977" w14:textId="77777777" w:rsidR="002919E2" w:rsidRDefault="002919E2" w:rsidP="00EA0671"/>
    <w:p w14:paraId="5B57C39E" w14:textId="010C712A" w:rsidR="002919E2" w:rsidRDefault="000365A9" w:rsidP="00EB218B">
      <w:pPr>
        <w:pStyle w:val="Heading3"/>
      </w:pPr>
      <w:bookmarkStart w:id="48" w:name="_Toc368126995"/>
      <w:commentRangeStart w:id="49"/>
      <w:r>
        <w:t xml:space="preserve">2.2.2.  </w:t>
      </w:r>
      <w:r w:rsidR="002919E2">
        <w:t>App.js</w:t>
      </w:r>
      <w:commentRangeEnd w:id="49"/>
      <w:r w:rsidR="007E4105">
        <w:rPr>
          <w:rStyle w:val="CommentReference"/>
          <w:rFonts w:asciiTheme="minorHAnsi" w:eastAsiaTheme="minorEastAsia" w:hAnsiTheme="minorHAnsi" w:cstheme="minorBidi"/>
          <w:b w:val="0"/>
          <w:bCs w:val="0"/>
          <w:color w:val="auto"/>
        </w:rPr>
        <w:commentReference w:id="49"/>
      </w:r>
      <w:bookmarkEnd w:id="48"/>
    </w:p>
    <w:p w14:paraId="0570203C" w14:textId="77777777" w:rsidR="002919E2" w:rsidRDefault="002919E2" w:rsidP="00EB218B"/>
    <w:p w14:paraId="39914D14" w14:textId="4E38165F" w:rsidR="002919E2" w:rsidRDefault="002919E2" w:rsidP="00EB218B">
      <w:r>
        <w:t>App.js es un librería UI (</w:t>
      </w:r>
      <w:proofErr w:type="spellStart"/>
      <w:r>
        <w:t>user</w:t>
      </w:r>
      <w:proofErr w:type="spellEnd"/>
      <w:r>
        <w:t xml:space="preserve"> interface) ligera que permite crear aplicaciones web móviles que se comportan como aplicaciones nativas, sin sacrificar el rendimiento de la aplicación.</w:t>
      </w:r>
    </w:p>
    <w:p w14:paraId="405FDB51" w14:textId="77777777" w:rsidR="00BE3411" w:rsidRDefault="00BE3411" w:rsidP="00EB218B"/>
    <w:p w14:paraId="386D77CF" w14:textId="4D909193" w:rsidR="00BE3411" w:rsidRDefault="00BE3411" w:rsidP="00EB218B">
      <w:pPr>
        <w:pStyle w:val="ListParagraph"/>
        <w:numPr>
          <w:ilvl w:val="0"/>
          <w:numId w:val="25"/>
        </w:numPr>
      </w:pPr>
      <w:r>
        <w:t>Funciona en las distintas plataformas (</w:t>
      </w:r>
      <w:proofErr w:type="spellStart"/>
      <w:r>
        <w:t>Android</w:t>
      </w:r>
      <w:proofErr w:type="spellEnd"/>
      <w:r>
        <w:t xml:space="preserve"> 2.2+, </w:t>
      </w:r>
      <w:proofErr w:type="spellStart"/>
      <w:r>
        <w:t>iOS</w:t>
      </w:r>
      <w:proofErr w:type="spellEnd"/>
      <w:r>
        <w:t xml:space="preserve">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1EAEFAAE" w14:textId="1583A7BE" w:rsidR="00BE3411" w:rsidRDefault="00BE3411" w:rsidP="00EB218B">
      <w:pPr>
        <w:pStyle w:val="ListParagraph"/>
        <w:numPr>
          <w:ilvl w:val="0"/>
          <w:numId w:val="25"/>
        </w:numPr>
      </w:pPr>
      <w:r>
        <w:t>La pila de navegación se gestiona de forma automática.</w:t>
      </w:r>
    </w:p>
    <w:p w14:paraId="3A276CBF" w14:textId="76C6DB05" w:rsidR="00BE3411" w:rsidRDefault="00BE3411" w:rsidP="00EB218B">
      <w:pPr>
        <w:pStyle w:val="ListParagraph"/>
        <w:numPr>
          <w:ilvl w:val="0"/>
          <w:numId w:val="25"/>
        </w:numPr>
      </w:pPr>
      <w:proofErr w:type="spellStart"/>
      <w:r>
        <w:t>Widgets</w:t>
      </w:r>
      <w:proofErr w:type="spellEnd"/>
      <w:r>
        <w:t xml:space="preserve"> de uso para casos de uso generales.</w:t>
      </w:r>
    </w:p>
    <w:p w14:paraId="45CD3518" w14:textId="77777777" w:rsidR="00BE3411" w:rsidRDefault="00BE3411" w:rsidP="00BE3411"/>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7BCB88B0" w14:textId="555E0524" w:rsidR="001A2DEE" w:rsidRDefault="000365A9" w:rsidP="0028735F">
      <w:pPr>
        <w:pStyle w:val="Heading3"/>
      </w:pPr>
      <w:bookmarkStart w:id="50" w:name="_Toc364792187"/>
      <w:bookmarkStart w:id="51" w:name="_Toc366229204"/>
      <w:bookmarkStart w:id="52" w:name="_Toc368126996"/>
      <w:commentRangeStart w:id="53"/>
      <w:r>
        <w:t xml:space="preserve">2.2.3.  </w:t>
      </w:r>
      <w:proofErr w:type="spellStart"/>
      <w:r w:rsidR="001A2DEE">
        <w:t>Javascript</w:t>
      </w:r>
      <w:proofErr w:type="spellEnd"/>
      <w:r w:rsidR="001A2DEE">
        <w:t xml:space="preserve"> </w:t>
      </w:r>
      <w:commentRangeEnd w:id="53"/>
      <w:r w:rsidR="00715F78">
        <w:rPr>
          <w:rStyle w:val="CommentReference"/>
          <w:rFonts w:asciiTheme="minorHAnsi" w:eastAsiaTheme="minorEastAsia" w:hAnsiTheme="minorHAnsi" w:cstheme="minorBidi"/>
          <w:b w:val="0"/>
          <w:bCs w:val="0"/>
          <w:color w:val="auto"/>
        </w:rPr>
        <w:commentReference w:id="53"/>
      </w:r>
      <w:bookmarkEnd w:id="52"/>
    </w:p>
    <w:p w14:paraId="4A47D088" w14:textId="77777777" w:rsidR="001A2DEE" w:rsidRPr="009B3DDD" w:rsidRDefault="001A2DEE" w:rsidP="001A2DEE"/>
    <w:p w14:paraId="4017D057" w14:textId="77777777" w:rsidR="001A2DEE" w:rsidRDefault="001A2DEE" w:rsidP="001A2DEE">
      <w:r w:rsidRPr="009B3DDD">
        <w:t>JavaScript es un </w:t>
      </w:r>
      <w:hyperlink r:id="rId29" w:tooltip="Lenguaje de programación" w:history="1">
        <w:r w:rsidRPr="009B3DDD">
          <w:rPr>
            <w:rStyle w:val="Hyperlink"/>
          </w:rPr>
          <w:t>lenguaje de programación</w:t>
        </w:r>
      </w:hyperlink>
      <w:r w:rsidRPr="009B3DDD">
        <w:t> </w:t>
      </w:r>
      <w:hyperlink r:id="rId30" w:tooltip="Intérprete (informática)" w:history="1">
        <w:r w:rsidRPr="009B3DDD">
          <w:rPr>
            <w:rStyle w:val="Hyperlink"/>
          </w:rPr>
          <w:t>interpretado</w:t>
        </w:r>
      </w:hyperlink>
      <w:r w:rsidRPr="009B3DDD">
        <w:t>, dialecto del estándar </w:t>
      </w:r>
      <w:hyperlink r:id="rId31" w:tooltip="ECMAScript" w:history="1">
        <w:proofErr w:type="spellStart"/>
        <w:r w:rsidRPr="009B3DDD">
          <w:rPr>
            <w:rStyle w:val="Hyperlink"/>
          </w:rPr>
          <w:t>ECMAScript</w:t>
        </w:r>
        <w:proofErr w:type="spellEnd"/>
      </w:hyperlink>
      <w:r w:rsidRPr="009B3DDD">
        <w:t>. Se define como </w:t>
      </w:r>
      <w:hyperlink r:id="rId32" w:tooltip="Programación orientada a objetos" w:history="1">
        <w:r w:rsidRPr="009B3DDD">
          <w:rPr>
            <w:rStyle w:val="Hyperlink"/>
          </w:rPr>
          <w:t>orientado a objetos</w:t>
        </w:r>
      </w:hyperlink>
      <w:r w:rsidRPr="009B3DDD">
        <w:t>, </w:t>
      </w:r>
      <w:hyperlink r:id="rId33" w:tooltip="Programación basada en prototipos" w:history="1">
        <w:r w:rsidRPr="009B3DDD">
          <w:rPr>
            <w:rStyle w:val="Hyperlink"/>
          </w:rPr>
          <w:t>basado en prototipos</w:t>
        </w:r>
      </w:hyperlink>
      <w:r w:rsidRPr="009B3DDD">
        <w:t>, </w:t>
      </w:r>
      <w:hyperlink r:id="rId34" w:tooltip="Programación imperativa" w:history="1">
        <w:r w:rsidRPr="009B3DDD">
          <w:rPr>
            <w:rStyle w:val="Hyperlink"/>
          </w:rPr>
          <w:t>imperativo</w:t>
        </w:r>
      </w:hyperlink>
      <w:r w:rsidRPr="009B3DDD">
        <w:t xml:space="preserve">, débilmente </w:t>
      </w:r>
      <w:proofErr w:type="spellStart"/>
      <w:r w:rsidRPr="009B3DDD">
        <w:t>tipado</w:t>
      </w:r>
      <w:proofErr w:type="spellEnd"/>
      <w:r w:rsidRPr="009B3DDD">
        <w:t xml:space="preserve"> y dinámico.</w:t>
      </w:r>
    </w:p>
    <w:p w14:paraId="6CA078C3" w14:textId="77777777" w:rsidR="001A2DEE" w:rsidRDefault="001A2DEE" w:rsidP="001A2DEE">
      <w:r w:rsidRPr="009A3F43">
        <w:t>Se utiliza principalmente en su forma del </w:t>
      </w:r>
      <w:hyperlink r:id="rId35" w:tooltip="Lado del cliente" w:history="1">
        <w:r w:rsidRPr="009A3F43">
          <w:rPr>
            <w:rStyle w:val="Hyperlink"/>
          </w:rPr>
          <w:t>lado del cliente (</w:t>
        </w:r>
        <w:proofErr w:type="spellStart"/>
        <w:r w:rsidRPr="009A3F43">
          <w:rPr>
            <w:rStyle w:val="Hyperlink"/>
            <w:i/>
            <w:iCs/>
          </w:rPr>
          <w:t>client-side</w:t>
        </w:r>
        <w:proofErr w:type="spellEnd"/>
        <w:r w:rsidRPr="009A3F43">
          <w:rPr>
            <w:rStyle w:val="Hyperlink"/>
          </w:rPr>
          <w:t>)</w:t>
        </w:r>
      </w:hyperlink>
      <w:r w:rsidRPr="009A3F43">
        <w:t>, implementado como parte de un </w:t>
      </w:r>
      <w:hyperlink r:id="rId36" w:tooltip="Navegador web" w:history="1">
        <w:r w:rsidRPr="009A3F43">
          <w:rPr>
            <w:rStyle w:val="Hyperlink"/>
          </w:rPr>
          <w:t>navegador web</w:t>
        </w:r>
      </w:hyperlink>
      <w:r>
        <w:t xml:space="preserve"> </w:t>
      </w:r>
      <w:r w:rsidRPr="009A3F43">
        <w:t>permitiendo mejoras en la </w:t>
      </w:r>
      <w:hyperlink r:id="rId37" w:tooltip="Interfaz de usuario" w:history="1">
        <w:r w:rsidRPr="009A3F43">
          <w:rPr>
            <w:rStyle w:val="Hyperlink"/>
          </w:rPr>
          <w:t>interfaz de usuario</w:t>
        </w:r>
      </w:hyperlink>
      <w:r w:rsidRPr="009A3F43">
        <w:t> y </w:t>
      </w:r>
      <w:hyperlink r:id="rId38" w:tooltip="Página web" w:history="1">
        <w:r w:rsidRPr="009A3F43">
          <w:rPr>
            <w:rStyle w:val="Hyperlink"/>
          </w:rPr>
          <w:t>páginas web</w:t>
        </w:r>
      </w:hyperlink>
      <w:r w:rsidRPr="009A3F43">
        <w:t> dinámicas​ aunque existe una forma de JavaScript del </w:t>
      </w:r>
      <w:hyperlink r:id="rId39" w:tooltip="Script del lado del servidor" w:history="1">
        <w:r w:rsidRPr="009A3F43">
          <w:rPr>
            <w:rStyle w:val="Hyperlink"/>
          </w:rPr>
          <w:t>lado del servidor</w:t>
        </w:r>
      </w:hyperlink>
      <w:r w:rsidRPr="009A3F43">
        <w:t>(Server-</w:t>
      </w:r>
      <w:proofErr w:type="spellStart"/>
      <w:r w:rsidRPr="009A3F43">
        <w:t>side</w:t>
      </w:r>
      <w:proofErr w:type="spellEnd"/>
      <w:r w:rsidRPr="009A3F43">
        <w:t xml:space="preserve"> JavaScript o SSJS). Su uso en </w:t>
      </w:r>
      <w:hyperlink r:id="rId40" w:tooltip="Aplicación informática" w:history="1">
        <w:r w:rsidRPr="009A3F43">
          <w:rPr>
            <w:rStyle w:val="Hyperlink"/>
          </w:rPr>
          <w:t>aplicaciones</w:t>
        </w:r>
      </w:hyperlink>
      <w:r w:rsidRPr="009A3F43">
        <w:t> externas a la </w:t>
      </w:r>
      <w:hyperlink r:id="rId41" w:tooltip="World Wide Web" w:history="1">
        <w:r w:rsidRPr="009A3F43">
          <w:rPr>
            <w:rStyle w:val="Hyperlink"/>
          </w:rPr>
          <w:t>web</w:t>
        </w:r>
      </w:hyperlink>
      <w:r w:rsidRPr="009A3F43">
        <w:t>, por ejemplo en documentos </w:t>
      </w:r>
      <w:hyperlink r:id="rId42" w:tooltip="PDF" w:history="1">
        <w:r w:rsidRPr="009A3F43">
          <w:rPr>
            <w:rStyle w:val="Hyperlink"/>
          </w:rPr>
          <w:t>PDF</w:t>
        </w:r>
      </w:hyperlink>
      <w:r w:rsidRPr="009A3F43">
        <w:t>, aplicaciones de escritorio (mayoritariamente </w:t>
      </w:r>
      <w:hyperlink r:id="rId43" w:tooltip="Widget" w:history="1">
        <w:proofErr w:type="spellStart"/>
        <w:r w:rsidRPr="009A3F43">
          <w:rPr>
            <w:rStyle w:val="Hyperlink"/>
          </w:rPr>
          <w:t>widgets</w:t>
        </w:r>
        <w:proofErr w:type="spellEnd"/>
      </w:hyperlink>
      <w:r w:rsidRPr="009A3F43">
        <w:t>) es también significativo.</w:t>
      </w:r>
      <w:bookmarkEnd w:id="50"/>
      <w:bookmarkEnd w:id="51"/>
    </w:p>
    <w:p w14:paraId="6A3E86F0" w14:textId="77777777" w:rsidR="001A2DEE" w:rsidRDefault="001A2DEE" w:rsidP="001757CA"/>
    <w:p w14:paraId="2E89E248" w14:textId="12F8085B" w:rsidR="00E1467C" w:rsidRDefault="000365A9" w:rsidP="00E1467C">
      <w:pPr>
        <w:pStyle w:val="Heading3"/>
      </w:pPr>
      <w:bookmarkStart w:id="54" w:name="_Toc368126997"/>
      <w:r>
        <w:t xml:space="preserve">2.2.4.  </w:t>
      </w:r>
      <w:r w:rsidR="001B143F">
        <w:t>Socket</w:t>
      </w:r>
      <w:r w:rsidR="00E1467C">
        <w:t>.io</w:t>
      </w:r>
      <w:bookmarkEnd w:id="54"/>
    </w:p>
    <w:p w14:paraId="66BC0C77" w14:textId="77777777" w:rsidR="00E1467C" w:rsidRDefault="00E1467C" w:rsidP="001B143F"/>
    <w:p w14:paraId="5737200C" w14:textId="0FD722E3" w:rsidR="00E1467C" w:rsidRDefault="001B143F" w:rsidP="001B143F">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1EB620C6" w14:textId="52821906" w:rsidR="00610E90" w:rsidRDefault="00610E90" w:rsidP="001B143F">
      <w:r>
        <w:t xml:space="preserve">Generalmente Socket.io utiliza el protocolo </w:t>
      </w:r>
      <w:commentRangeStart w:id="55"/>
      <w:proofErr w:type="spellStart"/>
      <w:r>
        <w:t>WebSocket</w:t>
      </w:r>
      <w:commentRangeEnd w:id="55"/>
      <w:proofErr w:type="spellEnd"/>
      <w:r w:rsidR="00FE64E4">
        <w:rPr>
          <w:rStyle w:val="CommentReference"/>
        </w:rPr>
        <w:commentReference w:id="55"/>
      </w:r>
      <w:r>
        <w:t>, y como opción alternativa utiliza el sondeo, pero siempre utiliza la misma interfaz.</w:t>
      </w:r>
    </w:p>
    <w:p w14:paraId="666ACF18" w14:textId="4187AD83" w:rsidR="000674E9" w:rsidRDefault="000674E9" w:rsidP="001B143F">
      <w:r>
        <w:t xml:space="preserve">Además de ofrecer la funcionalidad de </w:t>
      </w:r>
      <w:proofErr w:type="spellStart"/>
      <w:r>
        <w:t>WebSocket</w:t>
      </w:r>
      <w:proofErr w:type="spellEnd"/>
      <w:r>
        <w:t xml:space="preserve">, Socket.io es capaz de emitir mensajes a varios sockets, almacenar datos asociados a cada cliente y </w:t>
      </w:r>
      <w:r w:rsidR="00855C99">
        <w:t>E/S asíncrona.</w:t>
      </w:r>
    </w:p>
    <w:p w14:paraId="267ADD22" w14:textId="77777777" w:rsidR="00610E90" w:rsidRPr="00E1467C" w:rsidRDefault="00610E90" w:rsidP="001B143F"/>
    <w:p w14:paraId="17245229" w14:textId="50653491" w:rsidR="001757CA" w:rsidRPr="006E178F" w:rsidRDefault="000365A9" w:rsidP="0028735F">
      <w:pPr>
        <w:pStyle w:val="Heading3"/>
      </w:pPr>
      <w:bookmarkStart w:id="56" w:name="_Toc368126998"/>
      <w:r>
        <w:t xml:space="preserve">2.2.5  </w:t>
      </w:r>
      <w:r w:rsidR="006F676A">
        <w:t xml:space="preserve">Papa </w:t>
      </w:r>
      <w:proofErr w:type="spellStart"/>
      <w:r w:rsidR="006F676A">
        <w:t>Parse</w:t>
      </w:r>
      <w:bookmarkEnd w:id="56"/>
      <w:proofErr w:type="spellEnd"/>
    </w:p>
    <w:p w14:paraId="08C555BF" w14:textId="77777777" w:rsidR="006F676A" w:rsidRDefault="006F676A" w:rsidP="002D1E73"/>
    <w:p w14:paraId="7FD09C16" w14:textId="51715E92" w:rsidR="00D3409D" w:rsidRDefault="00D3409D" w:rsidP="00D3409D">
      <w:r>
        <w:t xml:space="preserve">Papa </w:t>
      </w:r>
      <w:proofErr w:type="spellStart"/>
      <w:r>
        <w:t>parse</w:t>
      </w:r>
      <w:proofErr w:type="spellEnd"/>
      <w:r>
        <w:t xml:space="preserve"> es un analizador sintáctico que convierte archivos de texto delimitados, principalmente archivos CSV, en estructuras de datos y viceversa. </w:t>
      </w:r>
      <w:r w:rsidRPr="00D3409D">
        <w:t xml:space="preserve">Papa </w:t>
      </w:r>
      <w:proofErr w:type="spellStart"/>
      <w:r w:rsidRPr="00D3409D">
        <w:t>Parse</w:t>
      </w:r>
      <w:proofErr w:type="spellEnd"/>
      <w:r w:rsidRPr="00D3409D">
        <w:t xml:space="preserve"> </w:t>
      </w:r>
      <w:r w:rsidR="00236396">
        <w:t xml:space="preserve">es el analizador más rápido en navegadores para JavaScript. Según la RFC 4180, Papa </w:t>
      </w:r>
      <w:proofErr w:type="spellStart"/>
      <w:r w:rsidR="00236396">
        <w:t>parse</w:t>
      </w:r>
      <w:proofErr w:type="spellEnd"/>
      <w:r w:rsidR="00236396">
        <w:t xml:space="preserve"> es el analizador sintáctico más fiable y </w:t>
      </w:r>
      <w:r w:rsidR="001A2EA4">
        <w:t xml:space="preserve">por lo tanto el más </w:t>
      </w:r>
      <w:r w:rsidR="00236396">
        <w:t>recomendable. Posee las siguientes características:</w:t>
      </w:r>
    </w:p>
    <w:p w14:paraId="7626AB25" w14:textId="57193064" w:rsidR="00236396" w:rsidRDefault="00236396" w:rsidP="002D1E73">
      <w:pPr>
        <w:pStyle w:val="ListParagraph"/>
        <w:numPr>
          <w:ilvl w:val="0"/>
          <w:numId w:val="20"/>
        </w:numPr>
      </w:pPr>
      <w:r>
        <w:t>Muy fácil de usar.</w:t>
      </w:r>
    </w:p>
    <w:p w14:paraId="7F257109" w14:textId="46257D2E" w:rsidR="00236396" w:rsidRDefault="00236396" w:rsidP="002D1E73">
      <w:pPr>
        <w:pStyle w:val="ListParagraph"/>
        <w:numPr>
          <w:ilvl w:val="0"/>
          <w:numId w:val="20"/>
        </w:numPr>
      </w:pPr>
      <w:proofErr w:type="spellStart"/>
      <w:r>
        <w:t>Parsea</w:t>
      </w:r>
      <w:proofErr w:type="spellEnd"/>
      <w:r>
        <w:t xml:space="preserve"> ficheros CSV en un entorno local o a través de la red directamente.</w:t>
      </w:r>
    </w:p>
    <w:p w14:paraId="6CA9B8DA" w14:textId="617B5E27" w:rsidR="00236396" w:rsidRDefault="00236396" w:rsidP="002D1E73">
      <w:pPr>
        <w:pStyle w:val="ListParagraph"/>
        <w:numPr>
          <w:ilvl w:val="0"/>
          <w:numId w:val="20"/>
        </w:numPr>
      </w:pPr>
      <w:r>
        <w:t>Transmite archivos de gran tamaño (incluso a través de HTTP).</w:t>
      </w:r>
    </w:p>
    <w:p w14:paraId="54D7F65A" w14:textId="528DEDA8" w:rsidR="00236396" w:rsidRDefault="00236396" w:rsidP="002D1E73">
      <w:pPr>
        <w:pStyle w:val="ListParagraph"/>
        <w:numPr>
          <w:ilvl w:val="0"/>
          <w:numId w:val="20"/>
        </w:numPr>
      </w:pPr>
      <w:r>
        <w:t>El análisis sintáctico con la conversión se realizan, además, de forma inversa(JSON a CSV).</w:t>
      </w:r>
    </w:p>
    <w:p w14:paraId="29E31B4D" w14:textId="3BCF8BAD" w:rsidR="00236396" w:rsidRDefault="00236396" w:rsidP="002D1E73">
      <w:pPr>
        <w:pStyle w:val="ListParagraph"/>
        <w:numPr>
          <w:ilvl w:val="0"/>
          <w:numId w:val="20"/>
        </w:numPr>
      </w:pPr>
      <w:r>
        <w:t>Detección automática de delimitadores.</w:t>
      </w:r>
    </w:p>
    <w:p w14:paraId="2EAD9629" w14:textId="0E225E67" w:rsidR="002D1E73" w:rsidRDefault="002D1E73" w:rsidP="002D1E73">
      <w:pPr>
        <w:pStyle w:val="ListParagraph"/>
        <w:numPr>
          <w:ilvl w:val="0"/>
          <w:numId w:val="20"/>
        </w:numPr>
      </w:pPr>
      <w:r>
        <w:t xml:space="preserve">Pausa, reanudación y anulación del </w:t>
      </w:r>
      <w:proofErr w:type="spellStart"/>
      <w:r>
        <w:t>parseo</w:t>
      </w:r>
      <w:proofErr w:type="spellEnd"/>
      <w:r>
        <w:t>.</w:t>
      </w:r>
    </w:p>
    <w:p w14:paraId="14961128" w14:textId="598A6E12" w:rsidR="002D1E73" w:rsidRDefault="002D1E73" w:rsidP="002D1E73">
      <w:pPr>
        <w:pStyle w:val="ListParagraph"/>
        <w:numPr>
          <w:ilvl w:val="0"/>
          <w:numId w:val="20"/>
        </w:numPr>
      </w:pPr>
      <w:r>
        <w:t xml:space="preserve">Papa </w:t>
      </w:r>
      <w:proofErr w:type="spellStart"/>
      <w:r>
        <w:t>parse</w:t>
      </w:r>
      <w:proofErr w:type="spellEnd"/>
      <w:r>
        <w:t xml:space="preserve"> no tiene dependencias. </w:t>
      </w:r>
    </w:p>
    <w:p w14:paraId="578C4705" w14:textId="39210D4C" w:rsidR="002D1E73" w:rsidRDefault="002D1E73" w:rsidP="002D1E73">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268B2CB" w14:textId="6DB29E1F" w:rsidR="002D1E73" w:rsidRDefault="002D1E73"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4423167D" w14:textId="738991AC" w:rsidR="00B443A1" w:rsidRDefault="00B443A1"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7868F1B0" w14:textId="77777777" w:rsidR="002D1E73" w:rsidRDefault="002D1E73" w:rsidP="002D1E73">
      <w:pPr>
        <w:rPr>
          <w:rFonts w:eastAsia="Times New Roman" w:cs="Times New Roman"/>
          <w:color w:val="24292E"/>
          <w:shd w:val="clear" w:color="auto" w:fill="FFFFFF"/>
        </w:rPr>
      </w:pPr>
    </w:p>
    <w:p w14:paraId="7EAA0C35" w14:textId="0D0A6D69" w:rsidR="002D1E73" w:rsidRDefault="000365A9" w:rsidP="0028735F">
      <w:pPr>
        <w:pStyle w:val="Heading3"/>
        <w:rPr>
          <w:shd w:val="clear" w:color="auto" w:fill="FFFFFF"/>
        </w:rPr>
      </w:pPr>
      <w:bookmarkStart w:id="57" w:name="_Toc368126999"/>
      <w:r>
        <w:rPr>
          <w:shd w:val="clear" w:color="auto" w:fill="FFFFFF"/>
        </w:rPr>
        <w:t xml:space="preserve">2.2.6.  </w:t>
      </w:r>
      <w:commentRangeStart w:id="58"/>
      <w:r w:rsidR="002D1E73">
        <w:rPr>
          <w:shd w:val="clear" w:color="auto" w:fill="FFFFFF"/>
        </w:rPr>
        <w:t>Chart</w:t>
      </w:r>
      <w:commentRangeEnd w:id="58"/>
      <w:r w:rsidR="00BB5BF9">
        <w:rPr>
          <w:rStyle w:val="CommentReference"/>
          <w:rFonts w:asciiTheme="minorHAnsi" w:eastAsiaTheme="minorEastAsia" w:hAnsiTheme="minorHAnsi" w:cstheme="minorBidi"/>
          <w:b w:val="0"/>
          <w:bCs w:val="0"/>
          <w:color w:val="auto"/>
        </w:rPr>
        <w:commentReference w:id="58"/>
      </w:r>
      <w:r w:rsidR="002D1E73">
        <w:rPr>
          <w:shd w:val="clear" w:color="auto" w:fill="FFFFFF"/>
        </w:rPr>
        <w:t>.js</w:t>
      </w:r>
      <w:bookmarkEnd w:id="57"/>
    </w:p>
    <w:p w14:paraId="38A3AB18" w14:textId="77777777" w:rsidR="0044069F" w:rsidRDefault="0044069F"/>
    <w:p w14:paraId="7E867D7E" w14:textId="77777777" w:rsidR="008A324D" w:rsidRDefault="0044069F">
      <w:pPr>
        <w:rPr>
          <w:ins w:id="59" w:author="Borja Gonzalez" w:date="2017-09-08T16:32:00Z"/>
        </w:rPr>
      </w:pPr>
      <w:r>
        <w:t xml:space="preserve">Chart.js es una plataforma de JavaScript que nos permite crear gráficos simples pero a la vez flexibles. </w:t>
      </w:r>
    </w:p>
    <w:p w14:paraId="667AD9C1" w14:textId="23EBCFEF" w:rsidR="001A2EA4" w:rsidRDefault="001A2EA4" w:rsidP="001A2EA4">
      <w:pPr>
        <w:pStyle w:val="ListParagraph"/>
        <w:numPr>
          <w:ilvl w:val="0"/>
          <w:numId w:val="20"/>
        </w:numPr>
      </w:pPr>
      <w:r>
        <w:t>A través del elemento &lt;</w:t>
      </w:r>
      <w:proofErr w:type="spellStart"/>
      <w:r>
        <w:t>canvas</w:t>
      </w:r>
      <w:proofErr w:type="spellEnd"/>
      <w:r>
        <w:t>&gt; se consiguen crear gráficos simples.</w:t>
      </w:r>
    </w:p>
    <w:p w14:paraId="3AE73587" w14:textId="42022C6F" w:rsidR="008A324D" w:rsidRDefault="0044069F" w:rsidP="0028735F">
      <w:pPr>
        <w:pStyle w:val="ListParagraph"/>
        <w:numPr>
          <w:ilvl w:val="0"/>
          <w:numId w:val="20"/>
        </w:numPr>
      </w:pPr>
      <w:r>
        <w:t xml:space="preserve">Con Chart.js podemos crear </w:t>
      </w:r>
      <w:r w:rsidR="008A324D">
        <w:t xml:space="preserve">hasta </w:t>
      </w:r>
      <w:r>
        <w:t>8 tipos de gráficos personalizables y con los que se puede interactuar.</w:t>
      </w:r>
    </w:p>
    <w:p w14:paraId="79F64D3C" w14:textId="77777777" w:rsidR="008A324D" w:rsidRDefault="0044069F" w:rsidP="0028735F">
      <w:pPr>
        <w:pStyle w:val="ListParagraph"/>
        <w:numPr>
          <w:ilvl w:val="0"/>
          <w:numId w:val="20"/>
        </w:numPr>
      </w:pPr>
      <w:r>
        <w:t xml:space="preserve"> Posee un gran rendimiento en todos los navegadores actuales (IE9+).</w:t>
      </w:r>
      <w:r w:rsidR="008A324D">
        <w:t xml:space="preserve"> </w:t>
      </w:r>
    </w:p>
    <w:p w14:paraId="7ECD8619" w14:textId="5124CD9F" w:rsidR="006E178F" w:rsidRDefault="006E178F" w:rsidP="0028735F">
      <w:pPr>
        <w:pStyle w:val="ListParagraph"/>
        <w:numPr>
          <w:ilvl w:val="0"/>
          <w:numId w:val="20"/>
        </w:numPr>
      </w:pPr>
      <w:r>
        <w:t xml:space="preserve">Redibuja los gráficos a la hora de ampliar o reducir sobre ellos para conseguir una escala perfecta de granularidad. </w:t>
      </w:r>
    </w:p>
    <w:p w14:paraId="79E791DB" w14:textId="78FDF739" w:rsidR="0044069F" w:rsidRPr="0028735F" w:rsidRDefault="008A324D" w:rsidP="0028735F">
      <w:pPr>
        <w:pStyle w:val="ListParagraph"/>
        <w:numPr>
          <w:ilvl w:val="0"/>
          <w:numId w:val="20"/>
        </w:numPr>
      </w:pPr>
      <w:r>
        <w:t xml:space="preserve">Chart.js funciona muy bien a la hora de visualizar los gráficos en navegadores de otros dispositivos como </w:t>
      </w:r>
      <w:proofErr w:type="spellStart"/>
      <w:r>
        <w:t>tablets</w:t>
      </w:r>
      <w:proofErr w:type="spellEnd"/>
      <w:r>
        <w:t xml:space="preserve"> y móviles </w:t>
      </w:r>
    </w:p>
    <w:p w14:paraId="0BF1239B" w14:textId="77777777" w:rsidR="006E178F" w:rsidRDefault="006E178F" w:rsidP="002D1E73"/>
    <w:p w14:paraId="3CEFB8CA" w14:textId="64141D13" w:rsidR="006E178F" w:rsidRDefault="000365A9" w:rsidP="0028735F">
      <w:pPr>
        <w:pStyle w:val="Heading2"/>
      </w:pPr>
      <w:bookmarkStart w:id="60" w:name="_Toc368127000"/>
      <w:commentRangeStart w:id="61"/>
      <w:r>
        <w:t xml:space="preserve">2.3.  </w:t>
      </w:r>
      <w:r w:rsidR="006E178F">
        <w:t>Bases de Datos</w:t>
      </w:r>
      <w:commentRangeEnd w:id="61"/>
      <w:r w:rsidR="000E6D79">
        <w:rPr>
          <w:rStyle w:val="CommentReference"/>
          <w:rFonts w:asciiTheme="minorHAnsi" w:eastAsiaTheme="minorEastAsia" w:hAnsiTheme="minorHAnsi" w:cstheme="minorBidi"/>
          <w:b w:val="0"/>
          <w:bCs w:val="0"/>
          <w:color w:val="auto"/>
        </w:rPr>
        <w:commentReference w:id="61"/>
      </w:r>
      <w:bookmarkEnd w:id="60"/>
    </w:p>
    <w:p w14:paraId="5083C70D" w14:textId="77777777" w:rsidR="006E178F" w:rsidRDefault="006E178F"/>
    <w:p w14:paraId="7E79CEFA" w14:textId="77777777" w:rsidR="00DE077C" w:rsidRPr="00DE077C" w:rsidRDefault="00DE077C" w:rsidP="00DE077C">
      <w:r w:rsidRPr="00DE077C">
        <w:t>Una </w:t>
      </w:r>
      <w:r w:rsidRPr="00DE077C">
        <w:rPr>
          <w:b/>
          <w:bCs/>
        </w:rPr>
        <w:t>base de datos</w:t>
      </w:r>
      <w:r w:rsidRPr="00DE077C">
        <w:t> o </w:t>
      </w:r>
      <w:r w:rsidRPr="00DE077C">
        <w:rPr>
          <w:b/>
          <w:bCs/>
        </w:rPr>
        <w:t>banco de datos</w:t>
      </w:r>
      <w:r w:rsidRPr="00DE077C">
        <w:t>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w:t>
      </w:r>
      <w:hyperlink r:id="rId44" w:tooltip="Informática" w:history="1">
        <w:r w:rsidRPr="00DE077C">
          <w:rPr>
            <w:rStyle w:val="Hyperlink"/>
          </w:rPr>
          <w:t>informática</w:t>
        </w:r>
      </w:hyperlink>
      <w:r w:rsidRPr="00DE077C">
        <w:t> y la </w:t>
      </w:r>
      <w:hyperlink r:id="rId45" w:tooltip="Electrónica" w:history="1">
        <w:r w:rsidRPr="00DE077C">
          <w:rPr>
            <w:rStyle w:val="Hyperlink"/>
          </w:rPr>
          <w:t>electrónica</w:t>
        </w:r>
      </w:hyperlink>
      <w:r w:rsidRPr="00DE077C">
        <w:t>, la mayoría de las bases de datos están en formato digital, siendo este un componente electrónico, por tanto se ha desarrollado y se ofrece un amplio rango de soluciones al problema del almacenamiento de datos.</w:t>
      </w:r>
    </w:p>
    <w:p w14:paraId="220652A5" w14:textId="34E68B2B" w:rsidR="00DE077C" w:rsidRPr="00DE077C" w:rsidRDefault="00DE077C" w:rsidP="00DE077C">
      <w:r w:rsidRPr="00DE077C">
        <w:t>Existen </w:t>
      </w:r>
      <w:hyperlink r:id="rId46" w:tooltip="Programa informático" w:history="1">
        <w:r w:rsidRPr="00DE077C">
          <w:rPr>
            <w:rStyle w:val="Hyperlink"/>
          </w:rPr>
          <w:t>programas</w:t>
        </w:r>
      </w:hyperlink>
      <w:r w:rsidRPr="00DE077C">
        <w:t> denominados </w:t>
      </w:r>
      <w:hyperlink r:id="rId47" w:tooltip="Sistema de gestión de bases de datos" w:history="1">
        <w:r w:rsidRPr="00DE077C">
          <w:rPr>
            <w:rStyle w:val="Hyperlink"/>
          </w:rPr>
          <w:t>sistemas gestores de bases de datos</w:t>
        </w:r>
      </w:hyperlink>
      <w:r w:rsidRPr="00DE077C">
        <w:t>, abreviado SGBD (del inglés </w:t>
      </w:r>
      <w:proofErr w:type="spellStart"/>
      <w:r w:rsidRPr="00B44453">
        <w:rPr>
          <w:i/>
          <w:iCs/>
          <w:lang w:val="es-ES"/>
          <w:rPrChange w:id="62" w:author="Rodrigo García" w:date="2017-09-24T12:09:00Z">
            <w:rPr>
              <w:rFonts w:asciiTheme="majorHAnsi" w:eastAsiaTheme="majorEastAsia" w:hAnsiTheme="majorHAnsi" w:cstheme="majorBidi"/>
              <w:b/>
              <w:bCs/>
              <w:i/>
              <w:iCs/>
              <w:color w:val="4F81BD" w:themeColor="accent1"/>
              <w:sz w:val="26"/>
              <w:szCs w:val="26"/>
              <w:lang w:val="en-GB"/>
            </w:rPr>
          </w:rPrChange>
        </w:rPr>
        <w:t>database</w:t>
      </w:r>
      <w:proofErr w:type="spellEnd"/>
      <w:r w:rsidRPr="00B44453">
        <w:rPr>
          <w:i/>
          <w:iCs/>
          <w:lang w:val="es-ES"/>
          <w:rPrChange w:id="63" w:author="Rodrigo García" w:date="2017-09-24T12:09:00Z">
            <w:rPr>
              <w:rFonts w:asciiTheme="majorHAnsi" w:eastAsiaTheme="majorEastAsia" w:hAnsiTheme="majorHAnsi" w:cstheme="majorBidi"/>
              <w:b/>
              <w:bCs/>
              <w:i/>
              <w:iCs/>
              <w:color w:val="4F81BD" w:themeColor="accent1"/>
              <w:sz w:val="26"/>
              <w:szCs w:val="26"/>
              <w:lang w:val="en-GB"/>
            </w:rPr>
          </w:rPrChange>
        </w:rPr>
        <w:t xml:space="preserve"> </w:t>
      </w:r>
      <w:proofErr w:type="spellStart"/>
      <w:r w:rsidRPr="00B44453">
        <w:rPr>
          <w:i/>
          <w:iCs/>
          <w:lang w:val="es-ES"/>
          <w:rPrChange w:id="64" w:author="Rodrigo García" w:date="2017-09-24T12:09:00Z">
            <w:rPr>
              <w:rFonts w:asciiTheme="majorHAnsi" w:eastAsiaTheme="majorEastAsia" w:hAnsiTheme="majorHAnsi" w:cstheme="majorBidi"/>
              <w:b/>
              <w:bCs/>
              <w:i/>
              <w:iCs/>
              <w:color w:val="4F81BD" w:themeColor="accent1"/>
              <w:sz w:val="26"/>
              <w:szCs w:val="26"/>
              <w:lang w:val="en-GB"/>
            </w:rPr>
          </w:rPrChange>
        </w:rPr>
        <w:t>management</w:t>
      </w:r>
      <w:proofErr w:type="spellEnd"/>
      <w:r w:rsidRPr="00B44453">
        <w:rPr>
          <w:i/>
          <w:iCs/>
          <w:lang w:val="es-ES"/>
          <w:rPrChange w:id="65" w:author="Rodrigo García" w:date="2017-09-24T12:09:00Z">
            <w:rPr>
              <w:rFonts w:asciiTheme="majorHAnsi" w:eastAsiaTheme="majorEastAsia" w:hAnsiTheme="majorHAnsi" w:cstheme="majorBidi"/>
              <w:b/>
              <w:bCs/>
              <w:i/>
              <w:iCs/>
              <w:color w:val="4F81BD" w:themeColor="accent1"/>
              <w:sz w:val="26"/>
              <w:szCs w:val="26"/>
              <w:lang w:val="en-GB"/>
            </w:rPr>
          </w:rPrChange>
        </w:rPr>
        <w:t xml:space="preserve"> </w:t>
      </w:r>
      <w:proofErr w:type="spellStart"/>
      <w:r w:rsidRPr="00B44453">
        <w:rPr>
          <w:i/>
          <w:iCs/>
          <w:lang w:val="es-ES"/>
          <w:rPrChange w:id="66" w:author="Rodrigo García" w:date="2017-09-24T12:09:00Z">
            <w:rPr>
              <w:rFonts w:asciiTheme="majorHAnsi" w:eastAsiaTheme="majorEastAsia" w:hAnsiTheme="majorHAnsi" w:cstheme="majorBidi"/>
              <w:b/>
              <w:bCs/>
              <w:i/>
              <w:iCs/>
              <w:color w:val="4F81BD" w:themeColor="accent1"/>
              <w:sz w:val="26"/>
              <w:szCs w:val="26"/>
              <w:lang w:val="en-GB"/>
            </w:rPr>
          </w:rPrChange>
        </w:rPr>
        <w:t>system</w:t>
      </w:r>
      <w:proofErr w:type="spellEnd"/>
      <w:r w:rsidRPr="00B44453">
        <w:rPr>
          <w:lang w:val="es-ES"/>
          <w:rPrChange w:id="67" w:author="Rodrigo García" w:date="2017-09-24T12:09:00Z">
            <w:rPr>
              <w:rFonts w:asciiTheme="majorHAnsi" w:eastAsiaTheme="majorEastAsia" w:hAnsiTheme="majorHAnsi" w:cstheme="majorBidi"/>
              <w:b/>
              <w:bCs/>
              <w:color w:val="4F81BD" w:themeColor="accent1"/>
              <w:sz w:val="26"/>
              <w:szCs w:val="26"/>
              <w:lang w:val="en-GB"/>
            </w:rPr>
          </w:rPrChange>
        </w:rPr>
        <w:t> </w:t>
      </w:r>
      <w:r w:rsidRPr="00DE077C">
        <w:t>o DBMS), que permiten almacenar y posteriormente acceder a los datos de forma rápida y estructurada. Las propiedades de estos DBMS, así como su utilización y administración, se estudian dentro del ámbito de la informática.</w:t>
      </w:r>
    </w:p>
    <w:p w14:paraId="679D474D" w14:textId="74FF4AB5" w:rsidR="00DE077C" w:rsidRDefault="00DE077C" w:rsidP="00DE077C">
      <w:r w:rsidRPr="00DE077C">
        <w:t>Las aplicaciones más usuales son para la gestión de empresas e instituciones públicas; También son ampliamente utilizadas en entornos científicos con el objeto de almacenar la información experimental.</w:t>
      </w:r>
    </w:p>
    <w:p w14:paraId="2E6A3E38" w14:textId="00E1EFE7" w:rsidR="00DE077C" w:rsidRDefault="00263BFD" w:rsidP="00DE077C">
      <w:r>
        <w:rPr>
          <w:noProof/>
          <w:lang w:val="en-US"/>
        </w:rPr>
        <w:drawing>
          <wp:anchor distT="0" distB="0" distL="114300" distR="114300" simplePos="0" relativeHeight="251658240" behindDoc="0" locked="0" layoutInCell="1" allowOverlap="1" wp14:anchorId="03BAC060" wp14:editId="76BD24FD">
            <wp:simplePos x="0" y="0"/>
            <wp:positionH relativeFrom="column">
              <wp:posOffset>1485900</wp:posOffset>
            </wp:positionH>
            <wp:positionV relativeFrom="paragraph">
              <wp:posOffset>19050</wp:posOffset>
            </wp:positionV>
            <wp:extent cx="1790700" cy="2971800"/>
            <wp:effectExtent l="0" t="0" r="12700" b="0"/>
            <wp:wrapTight wrapText="bothSides">
              <wp:wrapPolygon edited="0">
                <wp:start x="0" y="0"/>
                <wp:lineTo x="0" y="21415"/>
                <wp:lineTo x="21447" y="21415"/>
                <wp:lineTo x="214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1AAB5" w14:textId="4B6EAABF" w:rsidR="00DE077C" w:rsidRPr="00DE077C" w:rsidRDefault="00DE077C" w:rsidP="00DE077C"/>
    <w:p w14:paraId="6A7822E0" w14:textId="77777777" w:rsidR="006E178F" w:rsidRDefault="006E178F" w:rsidP="00DE077C"/>
    <w:p w14:paraId="41610087" w14:textId="77777777" w:rsidR="00DE077C" w:rsidRDefault="00DE077C" w:rsidP="00DE077C">
      <w:pPr>
        <w:pStyle w:val="Heading3"/>
      </w:pPr>
    </w:p>
    <w:p w14:paraId="415E1136" w14:textId="77777777" w:rsidR="00DE077C" w:rsidRDefault="00DE077C" w:rsidP="00DE077C">
      <w:pPr>
        <w:pStyle w:val="Heading3"/>
      </w:pPr>
    </w:p>
    <w:p w14:paraId="50C71A1C" w14:textId="77777777" w:rsidR="00DE077C" w:rsidRDefault="00DE077C" w:rsidP="00DE077C">
      <w:pPr>
        <w:pStyle w:val="Heading3"/>
      </w:pPr>
    </w:p>
    <w:p w14:paraId="014187AE" w14:textId="77777777" w:rsidR="00DE077C" w:rsidRDefault="00DE077C" w:rsidP="00DE077C">
      <w:pPr>
        <w:pStyle w:val="Heading3"/>
      </w:pPr>
    </w:p>
    <w:p w14:paraId="659DD0B3" w14:textId="77777777" w:rsidR="00263BFD" w:rsidRPr="00263BFD" w:rsidRDefault="00263BFD" w:rsidP="00263BFD"/>
    <w:p w14:paraId="584A1A4D" w14:textId="77777777" w:rsidR="00263BFD" w:rsidRDefault="00263BFD" w:rsidP="00263BFD"/>
    <w:p w14:paraId="2DDFE267" w14:textId="77777777" w:rsidR="00263BFD" w:rsidRDefault="00263BFD" w:rsidP="00263BFD"/>
    <w:p w14:paraId="0FD37AD2" w14:textId="77777777" w:rsidR="00263BFD" w:rsidRPr="00263BFD" w:rsidRDefault="00263BFD" w:rsidP="00263BFD"/>
    <w:p w14:paraId="4932A6EA" w14:textId="77777777" w:rsidR="00B74D7C" w:rsidRDefault="00B74D7C" w:rsidP="00DE077C">
      <w:pPr>
        <w:pStyle w:val="Heading3"/>
      </w:pPr>
    </w:p>
    <w:p w14:paraId="76477541" w14:textId="04BC2637" w:rsidR="00DE077C" w:rsidRDefault="000365A9" w:rsidP="00DE077C">
      <w:pPr>
        <w:pStyle w:val="Heading3"/>
      </w:pPr>
      <w:bookmarkStart w:id="68" w:name="_Toc368127001"/>
      <w:r>
        <w:t xml:space="preserve">2.3.1.  </w:t>
      </w:r>
      <w:proofErr w:type="spellStart"/>
      <w:r w:rsidR="00DE077C">
        <w:t>SQLite</w:t>
      </w:r>
      <w:bookmarkEnd w:id="68"/>
      <w:proofErr w:type="spellEnd"/>
    </w:p>
    <w:p w14:paraId="09383402" w14:textId="77777777" w:rsidR="00E653AA" w:rsidRDefault="00E653AA" w:rsidP="00E653AA"/>
    <w:p w14:paraId="243204DB" w14:textId="7C43D1FF" w:rsidR="008854BA" w:rsidRPr="001A2EA4" w:rsidRDefault="008854BA" w:rsidP="008854BA">
      <w:proofErr w:type="spellStart"/>
      <w:r w:rsidRPr="00333F5F">
        <w:rPr>
          <w:bCs/>
        </w:rPr>
        <w:t>SQLite</w:t>
      </w:r>
      <w:proofErr w:type="spellEnd"/>
      <w:r w:rsidRPr="00CC6FD2">
        <w:t> es un sistema de gestión de </w:t>
      </w:r>
      <w:hyperlink r:id="rId49" w:tooltip="Base de datos relacional" w:history="1">
        <w:r w:rsidRPr="001A2EA4">
          <w:rPr>
            <w:rStyle w:val="Hyperlink"/>
            <w:color w:val="auto"/>
            <w:u w:val="none"/>
          </w:rPr>
          <w:t>bases de datos relacional</w:t>
        </w:r>
      </w:hyperlink>
      <w:r w:rsidRPr="001A2EA4">
        <w:t xml:space="preserve"> (DBMS)</w:t>
      </w:r>
      <w:ins w:id="69" w:author="Borja Gonzalez" w:date="2017-09-08T16:21:00Z">
        <w:r w:rsidR="00CC6FD2">
          <w:t>. É</w:t>
        </w:r>
      </w:ins>
      <w:ins w:id="70" w:author="Borja Gonzalez" w:date="2017-09-08T16:22:00Z">
        <w:r w:rsidR="00CC6FD2">
          <w:t>ste sistema es</w:t>
        </w:r>
      </w:ins>
      <w:r w:rsidRPr="00CC6FD2">
        <w:t> compatible con </w:t>
      </w:r>
      <w:hyperlink r:id="rId50" w:tooltip="ACID" w:history="1">
        <w:r w:rsidRPr="001A2EA4">
          <w:rPr>
            <w:rStyle w:val="Hyperlink"/>
            <w:color w:val="auto"/>
            <w:u w:val="none"/>
          </w:rPr>
          <w:t>ACID</w:t>
        </w:r>
      </w:hyperlink>
      <w:ins w:id="71" w:author="Borja Gonzalez" w:date="2017-09-08T16:22:00Z">
        <w:r w:rsidR="00CC6FD2">
          <w:t xml:space="preserve"> y está contenido en una </w:t>
        </w:r>
        <w:proofErr w:type="spellStart"/>
        <w:r w:rsidR="00CC6FD2">
          <w:t>bibloteca</w:t>
        </w:r>
        <w:proofErr w:type="spellEnd"/>
        <w:r w:rsidR="00CC6FD2">
          <w:t xml:space="preserve"> en C que se podr</w:t>
        </w:r>
      </w:ins>
      <w:ins w:id="72" w:author="Borja Gonzalez" w:date="2017-09-08T16:23:00Z">
        <w:r w:rsidR="00CC6FD2">
          <w:t>ía considerar pequeña para ciertos casos (275kiB)</w:t>
        </w:r>
      </w:ins>
      <w:r w:rsidRPr="00CC6FD2">
        <w:t>.</w:t>
      </w:r>
      <w:ins w:id="73" w:author="Borja Gonzalez" w:date="2017-09-08T16:23:00Z">
        <w:r w:rsidR="00CC6FD2">
          <w:t xml:space="preserve"> El problema del tamaño se ha resuelto en la reciente versi</w:t>
        </w:r>
      </w:ins>
      <w:ins w:id="74" w:author="Borja Gonzalez" w:date="2017-09-08T16:24:00Z">
        <w:r w:rsidR="00CC6FD2">
          <w:t>ón · del sistemas que permite bases de datos de hasta 2 Terabytes.</w:t>
        </w:r>
      </w:ins>
      <w:r w:rsidRPr="00CC6FD2">
        <w:t xml:space="preserve"> </w:t>
      </w:r>
      <w:proofErr w:type="spellStart"/>
      <w:r w:rsidRPr="00CC6FD2">
        <w:t>SQLite</w:t>
      </w:r>
      <w:proofErr w:type="spellEnd"/>
      <w:r w:rsidRPr="00CC6FD2">
        <w:t xml:space="preserve"> es un proyecto de </w:t>
      </w:r>
      <w:del w:id="75" w:author="Borja Gonzalez" w:date="2017-09-08T16:34:00Z">
        <w:r w:rsidRPr="001A2EA4" w:rsidDel="001A2EA4">
          <w:fldChar w:fldCharType="begin"/>
        </w:r>
        <w:r w:rsidRPr="001A2EA4" w:rsidDel="001A2EA4">
          <w:delInstrText xml:space="preserve"> HYPERLINK "https://es.wikipedia.org/wiki/Dominio_p%C3%BAblico" \o "Dominio público" </w:delInstrText>
        </w:r>
        <w:r w:rsidRPr="001A2EA4" w:rsidDel="001A2EA4">
          <w:fldChar w:fldCharType="separate"/>
        </w:r>
        <w:r w:rsidRPr="001A2EA4" w:rsidDel="001A2EA4">
          <w:rPr>
            <w:rStyle w:val="Hyperlink"/>
            <w:color w:val="auto"/>
            <w:u w:val="none"/>
          </w:rPr>
          <w:delText>dominio público</w:delText>
        </w:r>
        <w:r w:rsidRPr="001A2EA4" w:rsidDel="001A2EA4">
          <w:fldChar w:fldCharType="end"/>
        </w:r>
      </w:del>
      <w:ins w:id="76" w:author="Borja Gonzalez" w:date="2017-09-08T16:34:00Z">
        <w:r w:rsidR="001A2EA4" w:rsidRPr="001A2EA4">
          <w:fldChar w:fldCharType="begin"/>
        </w:r>
        <w:r w:rsidR="001A2EA4" w:rsidRPr="001A2EA4">
          <w:instrText xml:space="preserve"> HYPERLINK "https://es.wikipedia.org/wiki/Dominio_p%C3%BAblico" \o "Dominio público" </w:instrText>
        </w:r>
        <w:r w:rsidR="001A2EA4" w:rsidRPr="001A2EA4">
          <w:fldChar w:fldCharType="separate"/>
        </w:r>
        <w:r w:rsidR="001A2EA4">
          <w:rPr>
            <w:rStyle w:val="Hyperlink"/>
            <w:color w:val="auto"/>
            <w:u w:val="none"/>
          </w:rPr>
          <w:t>dominio público</w:t>
        </w:r>
        <w:r w:rsidR="001A2EA4" w:rsidRPr="001A2EA4">
          <w:fldChar w:fldCharType="end"/>
        </w:r>
      </w:ins>
      <w:r w:rsidRPr="001A2EA4">
        <w:t xml:space="preserve"> creado por </w:t>
      </w:r>
      <w:hyperlink r:id="rId51" w:tooltip="D. Richard Hipp (aún no redactado)" w:history="1">
        <w:r w:rsidRPr="001A2EA4">
          <w:rPr>
            <w:rStyle w:val="Hyperlink"/>
            <w:color w:val="auto"/>
            <w:u w:val="none"/>
          </w:rPr>
          <w:t xml:space="preserve">D. Richard </w:t>
        </w:r>
        <w:proofErr w:type="spellStart"/>
        <w:r w:rsidRPr="001A2EA4">
          <w:rPr>
            <w:rStyle w:val="Hyperlink"/>
            <w:color w:val="auto"/>
            <w:u w:val="none"/>
          </w:rPr>
          <w:t>Hipp</w:t>
        </w:r>
        <w:proofErr w:type="spellEnd"/>
      </w:hyperlink>
      <w:r w:rsidRPr="001A2EA4">
        <w:t>.</w:t>
      </w:r>
    </w:p>
    <w:p w14:paraId="2DF1021A" w14:textId="77777777" w:rsidR="008854BA" w:rsidRPr="00333F5F" w:rsidRDefault="008854BA" w:rsidP="008854BA">
      <w:r w:rsidRPr="006C174E">
        <w:t>A diferencia de los </w:t>
      </w:r>
      <w:r w:rsidRPr="007E178E">
        <w:fldChar w:fldCharType="begin"/>
      </w:r>
      <w:r w:rsidRPr="00333F5F">
        <w:instrText xml:space="preserve"> HYPERLINK "https://es.wikipedia.org/wiki/Sistema_de_gesti%C3%B3n_de_bases_de_datos" \o "Sistema de gestión de bases de datos" </w:instrText>
      </w:r>
      <w:r w:rsidRPr="007E178E">
        <w:fldChar w:fldCharType="separate"/>
      </w:r>
      <w:r w:rsidRPr="00333F5F">
        <w:rPr>
          <w:rStyle w:val="Hyperlink"/>
          <w:color w:val="auto"/>
          <w:u w:val="none"/>
          <w:rPrChange w:id="77" w:author="Borja Gonzalez" w:date="2017-09-08T16:18:00Z">
            <w:rPr>
              <w:rStyle w:val="Hyperlink"/>
              <w:rFonts w:asciiTheme="majorHAnsi" w:eastAsiaTheme="majorEastAsia" w:hAnsiTheme="majorHAnsi" w:cstheme="majorBidi"/>
              <w:b/>
              <w:bCs/>
              <w:sz w:val="26"/>
              <w:szCs w:val="26"/>
            </w:rPr>
          </w:rPrChange>
        </w:rPr>
        <w:t>sistema de gestión de bases de datos</w:t>
      </w:r>
      <w:r w:rsidRPr="007E178E">
        <w:fldChar w:fldCharType="end"/>
      </w:r>
      <w:r w:rsidRPr="006C174E">
        <w:t xml:space="preserve"> cliente-servidor, el motor de </w:t>
      </w:r>
      <w:proofErr w:type="spellStart"/>
      <w:r w:rsidRPr="006C174E">
        <w:t>SQLite</w:t>
      </w:r>
      <w:proofErr w:type="spellEnd"/>
      <w:r w:rsidRPr="006C174E">
        <w:t xml:space="preserve"> no es un proceso independiente con el que el programa principal se comunica. En lugar de eso, la biblioteca </w:t>
      </w:r>
      <w:proofErr w:type="spellStart"/>
      <w:r w:rsidRPr="006C174E">
        <w:t>SQLite</w:t>
      </w:r>
      <w:proofErr w:type="spellEnd"/>
      <w:r w:rsidRPr="006C174E">
        <w:t xml:space="preserve"> se enlaza con el programa pasando a ser parte integral del mismo. El programa utiliza la funcionalidad de </w:t>
      </w:r>
      <w:proofErr w:type="spellStart"/>
      <w:r w:rsidRPr="006C174E">
        <w:t>SQLite</w:t>
      </w:r>
      <w:proofErr w:type="spellEnd"/>
      <w:r w:rsidRPr="006C174E">
        <w:t xml:space="preserve"> a través de llamadas simples a subrutinas y funciones. Esto reduce la latencia en el acceso a la base de datos, debido a que las llamadas a funciones son más eficientes que la comunicación entre procesos. El conjunto de la base de datos (definic</w:t>
      </w:r>
      <w:r w:rsidRPr="00333F5F">
        <w:t>iones, tablas, índices, y los propios datos), son guardados como un sólo fichero estándar en la máquina host. Este diseño simple se logra bloqueando todo el fichero de base de datos al principio de cada transacción.</w:t>
      </w:r>
    </w:p>
    <w:p w14:paraId="11EA704C" w14:textId="51707A94" w:rsidR="008854BA" w:rsidRPr="00333F5F" w:rsidRDefault="008854BA" w:rsidP="008854BA">
      <w:r w:rsidRPr="00333F5F">
        <w:t>En su versión 3, </w:t>
      </w:r>
      <w:ins w:id="78" w:author="Borja Gonzalez" w:date="2017-09-08T16:25:00Z">
        <w:r w:rsidR="00CC6FD2">
          <w:t xml:space="preserve">como hemos mencionado antes, </w:t>
        </w:r>
      </w:ins>
      <w:proofErr w:type="spellStart"/>
      <w:r w:rsidRPr="00CC6FD2">
        <w:rPr>
          <w:bCs/>
        </w:rPr>
        <w:t>SQLite</w:t>
      </w:r>
      <w:proofErr w:type="spellEnd"/>
      <w:r w:rsidRPr="00CC6FD2">
        <w:t> permite </w:t>
      </w:r>
      <w:r w:rsidR="00333F5F" w:rsidRPr="00333F5F">
        <w:t>bases de datos</w:t>
      </w:r>
      <w:r w:rsidRPr="00333F5F">
        <w:t> de hasta</w:t>
      </w:r>
      <w:ins w:id="79" w:author="Borja Gonzalez" w:date="2017-09-08T16:25:00Z">
        <w:r w:rsidR="00CC6FD2">
          <w:t xml:space="preserve"> 2 Terabytes </w:t>
        </w:r>
      </w:ins>
      <w:r w:rsidRPr="00CC6FD2">
        <w:t>de tamaño, y también permite la inclusión de campos tipo </w:t>
      </w:r>
      <w:ins w:id="80" w:author="Borja Gonzalez" w:date="2017-09-08T16:19:00Z">
        <w:r w:rsidR="00333F5F">
          <w:t>BLOB</w:t>
        </w:r>
      </w:ins>
    </w:p>
    <w:p w14:paraId="2275160A" w14:textId="77777777" w:rsidR="008854BA" w:rsidRPr="0040221C" w:rsidRDefault="008854BA" w:rsidP="00E653AA"/>
    <w:p w14:paraId="0ED3911F" w14:textId="56A4A0DD" w:rsidR="00DE077C" w:rsidRDefault="000365A9" w:rsidP="008854BA">
      <w:pPr>
        <w:pStyle w:val="Heading3"/>
      </w:pPr>
      <w:bookmarkStart w:id="81" w:name="_Toc364792191"/>
      <w:bookmarkStart w:id="82" w:name="_Toc366229211"/>
      <w:bookmarkStart w:id="83" w:name="_Toc368127002"/>
      <w:r>
        <w:t xml:space="preserve">2.3.2.  </w:t>
      </w:r>
      <w:r w:rsidR="008854BA">
        <w:t>ACID</w:t>
      </w:r>
      <w:bookmarkEnd w:id="83"/>
    </w:p>
    <w:p w14:paraId="447A0C45" w14:textId="77777777" w:rsidR="008854BA" w:rsidRDefault="008854BA" w:rsidP="008854BA"/>
    <w:p w14:paraId="4C690FFC" w14:textId="77777777" w:rsidR="008854BA" w:rsidRPr="008854BA" w:rsidRDefault="008854BA" w:rsidP="008854BA">
      <w:r w:rsidRPr="008854BA">
        <w:t>En bases de datos se denomina </w:t>
      </w:r>
      <w:r w:rsidRPr="008854BA">
        <w:rPr>
          <w:b/>
          <w:bCs/>
        </w:rPr>
        <w:t>ACID</w:t>
      </w:r>
      <w:r w:rsidRPr="008854BA">
        <w:t> a las características de los parámetros que permiten clasificar las </w:t>
      </w:r>
      <w:hyperlink r:id="rId52" w:tooltip="Transacción de base de datos" w:history="1">
        <w:r w:rsidRPr="008854BA">
          <w:rPr>
            <w:rStyle w:val="Hyperlink"/>
          </w:rPr>
          <w:t>transacciones</w:t>
        </w:r>
      </w:hyperlink>
      <w:r w:rsidRPr="008854BA">
        <w:t> de los </w:t>
      </w:r>
      <w:hyperlink r:id="rId53" w:tooltip="SGBD" w:history="1">
        <w:r w:rsidRPr="008854BA">
          <w:rPr>
            <w:rStyle w:val="Hyperlink"/>
          </w:rPr>
          <w:t>sistemas de gestión de bases de datos</w:t>
        </w:r>
      </w:hyperlink>
      <w:r w:rsidRPr="008854BA">
        <w:t>. Cuando se dice que es </w:t>
      </w:r>
      <w:r w:rsidRPr="008854BA">
        <w:rPr>
          <w:i/>
          <w:iCs/>
        </w:rPr>
        <w:t xml:space="preserve">ACID </w:t>
      </w:r>
      <w:proofErr w:type="spellStart"/>
      <w:r w:rsidRPr="008854BA">
        <w:rPr>
          <w:i/>
          <w:iCs/>
        </w:rPr>
        <w:t>compliant</w:t>
      </w:r>
      <w:proofErr w:type="spellEnd"/>
      <w:r w:rsidRPr="008854BA">
        <w:t> se indica -en diversos grados- que éste permite realizar transacciones.</w:t>
      </w:r>
    </w:p>
    <w:p w14:paraId="759715B4" w14:textId="77777777" w:rsidR="008854BA" w:rsidRPr="008854BA" w:rsidRDefault="008854BA" w:rsidP="008854BA">
      <w:r w:rsidRPr="008854BA">
        <w:t>En concreto </w:t>
      </w:r>
      <w:r w:rsidRPr="008854BA">
        <w:rPr>
          <w:b/>
          <w:bCs/>
        </w:rPr>
        <w:t>ACID</w:t>
      </w:r>
      <w:r w:rsidRPr="008854BA">
        <w:t> es un acrónimo de </w:t>
      </w:r>
      <w:proofErr w:type="spellStart"/>
      <w:r w:rsidRPr="008854BA">
        <w:rPr>
          <w:b/>
          <w:bCs/>
        </w:rPr>
        <w:t>A</w:t>
      </w:r>
      <w:r w:rsidRPr="008854BA">
        <w:t>tomicity</w:t>
      </w:r>
      <w:proofErr w:type="spellEnd"/>
      <w:r w:rsidRPr="008854BA">
        <w:t>, </w:t>
      </w:r>
      <w:proofErr w:type="spellStart"/>
      <w:r w:rsidRPr="008854BA">
        <w:rPr>
          <w:b/>
          <w:bCs/>
        </w:rPr>
        <w:t>C</w:t>
      </w:r>
      <w:r w:rsidRPr="008854BA">
        <w:t>onsistency</w:t>
      </w:r>
      <w:proofErr w:type="spellEnd"/>
      <w:r w:rsidRPr="008854BA">
        <w:t>, </w:t>
      </w:r>
      <w:proofErr w:type="spellStart"/>
      <w:r w:rsidRPr="008854BA">
        <w:rPr>
          <w:b/>
          <w:bCs/>
        </w:rPr>
        <w:t>I</w:t>
      </w:r>
      <w:r w:rsidRPr="008854BA">
        <w:t>solation</w:t>
      </w:r>
      <w:proofErr w:type="spellEnd"/>
      <w:r w:rsidRPr="008854BA">
        <w:t xml:space="preserve"> and </w:t>
      </w:r>
      <w:proofErr w:type="spellStart"/>
      <w:r w:rsidRPr="008854BA">
        <w:rPr>
          <w:b/>
          <w:bCs/>
        </w:rPr>
        <w:t>D</w:t>
      </w:r>
      <w:r w:rsidRPr="008854BA">
        <w:t>urability</w:t>
      </w:r>
      <w:proofErr w:type="spellEnd"/>
      <w:r w:rsidRPr="008854BA">
        <w:t>: Atomicidad, Consistencia, Aislamiento y Durabilidad en español.</w:t>
      </w:r>
    </w:p>
    <w:p w14:paraId="1BF4FFDF" w14:textId="696AF756" w:rsidR="004E4A72" w:rsidRDefault="00CF2B10" w:rsidP="004E4A72">
      <w:pPr>
        <w:pStyle w:val="ListParagraph"/>
        <w:numPr>
          <w:ilvl w:val="0"/>
          <w:numId w:val="20"/>
        </w:numPr>
      </w:pPr>
      <w:hyperlink r:id="rId54" w:tooltip="Atomicidad" w:history="1">
        <w:r w:rsidR="004E4A72" w:rsidRPr="004E4A72">
          <w:rPr>
            <w:rStyle w:val="Hyperlink"/>
            <w:b/>
            <w:bCs/>
          </w:rPr>
          <w:t>Atomicidad</w:t>
        </w:r>
      </w:hyperlink>
      <w:r w:rsidR="004E4A72" w:rsidRPr="004E4A72">
        <w:rPr>
          <w:b/>
          <w:bCs/>
        </w:rPr>
        <w:t>:</w:t>
      </w:r>
      <w:r w:rsidR="004E4A72" w:rsidRPr="004E4A72">
        <w:t> Si cuando una operación consiste en una serie de pasos, bien todos ellos se ejecutan o bien ninguno, es decir, las transacciones son completas.</w:t>
      </w:r>
    </w:p>
    <w:p w14:paraId="225655B5" w14:textId="1B60ED6E" w:rsidR="004E4A72" w:rsidRDefault="00CF2B10" w:rsidP="004E4A72">
      <w:pPr>
        <w:pStyle w:val="ListParagraph"/>
        <w:numPr>
          <w:ilvl w:val="0"/>
          <w:numId w:val="20"/>
        </w:numPr>
      </w:pPr>
      <w:hyperlink r:id="rId55" w:tooltip="Consistencia de datos" w:history="1">
        <w:r w:rsidR="004E4A72" w:rsidRPr="004E4A72">
          <w:rPr>
            <w:rStyle w:val="Hyperlink"/>
            <w:b/>
            <w:bCs/>
          </w:rPr>
          <w:t>Consistencia</w:t>
        </w:r>
      </w:hyperlink>
      <w:r w:rsidR="004E4A72" w:rsidRPr="004E4A72">
        <w:rPr>
          <w:b/>
          <w:bCs/>
        </w:rPr>
        <w:t>:</w:t>
      </w:r>
      <w:r w:rsidR="004E4A72" w:rsidRPr="004E4A72">
        <w:t> (</w:t>
      </w:r>
      <w:r w:rsidR="004E4A72" w:rsidRPr="004E4A72">
        <w:rPr>
          <w:i/>
          <w:iCs/>
        </w:rPr>
        <w:t>Integridad</w:t>
      </w:r>
      <w:r w:rsidR="004E4A72" w:rsidRPr="004E4A72">
        <w:t>). Es la propiedad que asegura que sólo se empieza aquello que se puede acabar. Por lo tanto se ejecutan aquellas operaciones que no van a romper las reglas y directrices de </w:t>
      </w:r>
      <w:r w:rsidR="004E4A72" w:rsidRPr="004E4A72">
        <w:rPr>
          <w:i/>
          <w:iCs/>
        </w:rPr>
        <w:t>Integridad</w:t>
      </w:r>
      <w:r w:rsidR="004E4A72" w:rsidRPr="004E4A72">
        <w:t> de la base de datos. La propiedad de consistencia sostiene que cualquier transacción llevará a la base de datos desde un estado válido a otro también válido. "La Integridad de la Base de Datos nos permite asegurar que los datos son exactos y consistentes, es decir que estén siempre intactos, sean siempre los esperados y que de ninguna manera cambien ni se deformen. De esta manera podemos garantizar que la información que se presenta al usuario será siempre la misma."</w:t>
      </w:r>
    </w:p>
    <w:p w14:paraId="6522D858" w14:textId="3ED0DFAB" w:rsidR="004E4A72" w:rsidRDefault="00CF2B10" w:rsidP="004E4A72">
      <w:pPr>
        <w:pStyle w:val="ListParagraph"/>
        <w:numPr>
          <w:ilvl w:val="0"/>
          <w:numId w:val="20"/>
        </w:numPr>
      </w:pPr>
      <w:hyperlink r:id="rId56" w:tooltip="Aislamiento (ACID)" w:history="1">
        <w:r w:rsidR="004E4A72" w:rsidRPr="004E4A72">
          <w:rPr>
            <w:rStyle w:val="Hyperlink"/>
            <w:b/>
            <w:bCs/>
          </w:rPr>
          <w:t>Aislamiento</w:t>
        </w:r>
      </w:hyperlink>
      <w:r w:rsidR="004E4A72" w:rsidRPr="004E4A72">
        <w:rPr>
          <w:b/>
          <w:bCs/>
        </w:rPr>
        <w:t>:</w:t>
      </w:r>
      <w:r w:rsidR="004E4A72" w:rsidRPr="004E4A72">
        <w:t xml:space="preserve"> Esta propiedad asegura que una operación no puede afectar a otras. Esto asegura que la realización de dos transacciones sobre la misma información sean independientes y no generen ningún tipo de error.  Esta propiedad define cómo y cuándo los cambios producidos por una operación se hacen visibles para las demás operaciones concurrentes. El aislamiento puede alcanzarse en distintos niveles, siendo el parámetro esencial a la hora de seleccionar </w:t>
      </w:r>
      <w:proofErr w:type="spellStart"/>
      <w:r w:rsidR="004E4A72" w:rsidRPr="004E4A72">
        <w:t>SGBDs</w:t>
      </w:r>
      <w:proofErr w:type="spellEnd"/>
      <w:r w:rsidR="004E4A72" w:rsidRPr="004E4A72">
        <w:t>.</w:t>
      </w:r>
    </w:p>
    <w:p w14:paraId="543850B8" w14:textId="05841D3F" w:rsidR="004E4A72" w:rsidRPr="004E4A72" w:rsidRDefault="00CF2B10" w:rsidP="004E4A72">
      <w:pPr>
        <w:pStyle w:val="ListParagraph"/>
        <w:numPr>
          <w:ilvl w:val="0"/>
          <w:numId w:val="20"/>
        </w:numPr>
      </w:pPr>
      <w:hyperlink r:id="rId57" w:tooltip="Datos persistentes" w:history="1">
        <w:r w:rsidR="004E4A72" w:rsidRPr="004E4A72">
          <w:rPr>
            <w:rStyle w:val="Hyperlink"/>
            <w:b/>
            <w:bCs/>
          </w:rPr>
          <w:t>Durabilidad</w:t>
        </w:r>
      </w:hyperlink>
      <w:r w:rsidR="004E4A72" w:rsidRPr="004E4A72">
        <w:rPr>
          <w:b/>
          <w:bCs/>
        </w:rPr>
        <w:t>:</w:t>
      </w:r>
      <w:r w:rsidR="004E4A72" w:rsidRPr="004E4A72">
        <w:t> (</w:t>
      </w:r>
      <w:r w:rsidR="004E4A72" w:rsidRPr="004E4A72">
        <w:rPr>
          <w:i/>
          <w:iCs/>
        </w:rPr>
        <w:t>Persistencia</w:t>
      </w:r>
      <w:r w:rsidR="004E4A72" w:rsidRPr="004E4A72">
        <w:t>). Esta propiedad asegura que una vez realizada la operación, ésta persistirá y no se podrá deshacer aunque falle el sistema y que de esta forma los datos sobrevivan de alguna manera.</w:t>
      </w:r>
    </w:p>
    <w:p w14:paraId="07B300B7" w14:textId="3862B24F" w:rsidR="00DE077C" w:rsidRDefault="004E4A72" w:rsidP="0028735F">
      <w:r w:rsidRPr="004E4A72">
        <w:t>Cumpliendo estos 4 requisitos un sistema gestor de bases de datos puede ser considerado </w:t>
      </w:r>
      <w:r w:rsidRPr="004E4A72">
        <w:rPr>
          <w:i/>
          <w:iCs/>
        </w:rPr>
        <w:t xml:space="preserve">ACID </w:t>
      </w:r>
      <w:proofErr w:type="spellStart"/>
      <w:r w:rsidRPr="004E4A72">
        <w:rPr>
          <w:i/>
          <w:iCs/>
        </w:rPr>
        <w:t>Compliant</w:t>
      </w:r>
      <w:proofErr w:type="spellEnd"/>
      <w:r w:rsidRPr="004E4A72">
        <w:t>.</w:t>
      </w:r>
    </w:p>
    <w:p w14:paraId="3D5F51EC" w14:textId="77777777" w:rsidR="004E4A72" w:rsidRDefault="004E4A72" w:rsidP="00333F5F"/>
    <w:p w14:paraId="243BC8FB" w14:textId="77777777" w:rsidR="004E4A72" w:rsidRDefault="004E4A72" w:rsidP="00333F5F"/>
    <w:p w14:paraId="2499FFEE" w14:textId="43D4851E" w:rsidR="004E4A72" w:rsidRDefault="000365A9" w:rsidP="004407E6">
      <w:pPr>
        <w:pStyle w:val="Heading2"/>
      </w:pPr>
      <w:bookmarkStart w:id="84" w:name="_Toc368127003"/>
      <w:commentRangeStart w:id="85"/>
      <w:r>
        <w:t xml:space="preserve">2.4.  </w:t>
      </w:r>
      <w:r w:rsidR="00C74956">
        <w:t>Sensor Inercial</w:t>
      </w:r>
      <w:r w:rsidR="00734C62">
        <w:t xml:space="preserve"> - IMU</w:t>
      </w:r>
      <w:commentRangeEnd w:id="85"/>
      <w:r w:rsidR="007D79D0">
        <w:rPr>
          <w:rStyle w:val="CommentReference"/>
          <w:rFonts w:asciiTheme="minorHAnsi" w:eastAsiaTheme="minorEastAsia" w:hAnsiTheme="minorHAnsi" w:cstheme="minorBidi"/>
          <w:b w:val="0"/>
          <w:bCs w:val="0"/>
          <w:color w:val="auto"/>
        </w:rPr>
        <w:commentReference w:id="85"/>
      </w:r>
      <w:bookmarkEnd w:id="84"/>
    </w:p>
    <w:p w14:paraId="7556B381" w14:textId="77777777" w:rsidR="004407E6" w:rsidRDefault="004407E6" w:rsidP="004407E6"/>
    <w:p w14:paraId="1F018F9F" w14:textId="77777777" w:rsidR="0041258C" w:rsidRDefault="00793476" w:rsidP="004407E6">
      <w:pPr>
        <w:rPr>
          <w:ins w:id="86" w:author="Borja Gonzalez" w:date="2017-09-26T11:25:00Z"/>
        </w:rPr>
      </w:pPr>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Pr>
        <w:rPr>
          <w:ins w:id="87" w:author="Borja Gonzalez" w:date="2017-09-26T11:25:00Z"/>
        </w:rPr>
      </w:pPr>
    </w:p>
    <w:p w14:paraId="16711AC5" w14:textId="77777777" w:rsidR="004231B3" w:rsidRDefault="0041258C" w:rsidP="004407E6">
      <w:pPr>
        <w:rPr>
          <w:ins w:id="88" w:author="Borja Gonzalez" w:date="2017-09-26T12:29:00Z"/>
        </w:rPr>
      </w:pPr>
      <w:ins w:id="89" w:author="Borja Gonzalez" w:date="2017-09-26T11:26:00Z">
        <w:r>
          <w:t xml:space="preserve">El acelerómetro mide </w:t>
        </w:r>
      </w:ins>
      <w:ins w:id="90" w:author="Borja Gonzalez" w:date="2017-09-26T11:27:00Z">
        <w:r>
          <w:t xml:space="preserve">las </w:t>
        </w:r>
      </w:ins>
      <w:ins w:id="91" w:author="Borja Gonzalez" w:date="2017-09-26T11:26:00Z">
        <w:r>
          <w:t xml:space="preserve">aceleraciones y </w:t>
        </w:r>
      </w:ins>
      <w:ins w:id="92" w:author="Borja Gonzalez" w:date="2017-09-26T11:27:00Z">
        <w:r>
          <w:t>tiene la capacidad de medir la orientación de una plataforma fija respecto a la superficie terrestre.</w:t>
        </w:r>
      </w:ins>
      <w:ins w:id="93" w:author="Borja Gonzalez" w:date="2017-09-26T11:49:00Z">
        <w:r w:rsidR="00273E8F">
          <w:t xml:space="preserve"> El giróscopo es un dispositivo que mide, mantiene o cambia la orientación en el espacio de un objeto.</w:t>
        </w:r>
      </w:ins>
      <w:ins w:id="94" w:author="Borja Gonzalez" w:date="2017-09-26T12:16:00Z">
        <w:r w:rsidR="002259CD">
          <w:t xml:space="preserve"> </w:t>
        </w:r>
      </w:ins>
    </w:p>
    <w:p w14:paraId="58B77115" w14:textId="0C1CAF8B" w:rsidR="00734C62" w:rsidRPr="004407E6" w:rsidRDefault="002259CD" w:rsidP="004407E6">
      <w:ins w:id="95" w:author="Borja Gonzalez" w:date="2017-09-26T12:16:00Z">
        <w:r>
          <w:t>Combinando estos dos sensores, un aparato puede determinar la posición y la orientaci</w:t>
        </w:r>
      </w:ins>
      <w:ins w:id="96" w:author="Borja Gonzalez" w:date="2017-09-26T12:17:00Z">
        <w:r>
          <w:t>ón de un objeto, lo cual es muy útil a la hora de medir y obtener datos sobre movimientos cervicales.</w:t>
        </w:r>
      </w:ins>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Heading3"/>
      </w:pPr>
      <w:bookmarkStart w:id="97" w:name="_Toc368127004"/>
      <w:r>
        <w:t xml:space="preserve">2.4.1.  </w:t>
      </w:r>
      <w:proofErr w:type="spellStart"/>
      <w:r w:rsidR="004407E6">
        <w:t>Werium</w:t>
      </w:r>
      <w:proofErr w:type="spellEnd"/>
      <w:r w:rsidR="004407E6">
        <w:t xml:space="preserve"> Basic Pro</w:t>
      </w:r>
      <w:bookmarkEnd w:id="97"/>
    </w:p>
    <w:p w14:paraId="14027168" w14:textId="77777777" w:rsidR="004407E6" w:rsidRDefault="004407E6" w:rsidP="00793476"/>
    <w:p w14:paraId="107EA9F2" w14:textId="39A38553" w:rsidR="003F677A" w:rsidRDefault="004407E6" w:rsidP="003F677A">
      <w:pPr>
        <w:rPr>
          <w:ins w:id="98"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1FB4E4FF" w:rsidR="00BE44C3" w:rsidRDefault="00BE44C3" w:rsidP="003F677A">
      <w:pPr>
        <w:rPr>
          <w:ins w:id="99" w:author="Borja Gonzalez" w:date="2017-09-26T12:19:00Z"/>
        </w:rPr>
      </w:pPr>
      <w:r>
        <w:t>Está compuesto por tres giroscopios y tres acelerómetros que a su vez integran un reloj que permite asociar valores temporales a las medidas. Éste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Pr>
        <w:rPr>
          <w:ins w:id="100" w:author="Borja Gonzalez" w:date="2017-09-26T12:19:00Z"/>
        </w:rPr>
      </w:pPr>
    </w:p>
    <w:p w14:paraId="2B053CA2" w14:textId="38301C14" w:rsidR="002259CD" w:rsidRDefault="00886581" w:rsidP="003F677A">
      <w:pPr>
        <w:rPr>
          <w:ins w:id="101" w:author="Borja Gonzalez" w:date="2017-09-26T12:34:00Z"/>
        </w:rPr>
      </w:pPr>
      <w:ins w:id="102" w:author="Borja Gonzalez" w:date="2017-09-26T12:31:00Z">
        <w:r>
          <w:t xml:space="preserve">Para el uso correcto de Basic Pro es necesario utilizar dos dispositivos. </w:t>
        </w:r>
      </w:ins>
      <w:ins w:id="103" w:author="Borja Gonzalez" w:date="2017-09-26T12:32:00Z">
        <w:r>
          <w:t xml:space="preserve">Para el caso de mediciones de movimientos cervicales, </w:t>
        </w:r>
      </w:ins>
      <w:ins w:id="104" w:author="Borja Gonzalez" w:date="2017-09-26T12:31:00Z">
        <w:r>
          <w:t>uno</w:t>
        </w:r>
      </w:ins>
      <w:ins w:id="105" w:author="Borja Gonzalez" w:date="2017-09-26T12:32:00Z">
        <w:r>
          <w:t xml:space="preserve"> de los dispositivos</w:t>
        </w:r>
      </w:ins>
      <w:ins w:id="106" w:author="Borja Gonzalez" w:date="2017-09-26T12:31:00Z">
        <w:r>
          <w:t xml:space="preserve"> se colocar</w:t>
        </w:r>
      </w:ins>
      <w:ins w:id="107" w:author="Borja Gonzalez" w:date="2017-09-26T12:32:00Z">
        <w:r>
          <w:t xml:space="preserve">ía en el tronco y otro en la cabeza. </w:t>
        </w:r>
      </w:ins>
      <w:ins w:id="108" w:author="Borja Gonzalez" w:date="2017-09-26T12:33:00Z">
        <w:r>
          <w:t xml:space="preserve">Esto permite una medida muy estable debido a la </w:t>
        </w:r>
      </w:ins>
      <w:ins w:id="109" w:author="Borja Gonzalez" w:date="2017-09-26T12:34:00Z">
        <w:r>
          <w:t xml:space="preserve">posición relativa entre cabeza y tronco. </w:t>
        </w:r>
      </w:ins>
    </w:p>
    <w:p w14:paraId="0B150466" w14:textId="77777777" w:rsidR="00886581" w:rsidRDefault="00886581" w:rsidP="003F677A">
      <w:pPr>
        <w:rPr>
          <w:ins w:id="110" w:author="Borja Gonzalez" w:date="2017-09-26T12:34:00Z"/>
        </w:rPr>
      </w:pPr>
    </w:p>
    <w:p w14:paraId="50CB9032" w14:textId="34378F54" w:rsidR="00886581" w:rsidRDefault="00886581" w:rsidP="003F677A">
      <w:pPr>
        <w:rPr>
          <w:ins w:id="111" w:author="Borja Gonzalez" w:date="2017-09-26T12:19:00Z"/>
        </w:rPr>
      </w:pPr>
      <w:ins w:id="112" w:author="Borja Gonzalez" w:date="2017-09-26T12:34:00Z">
        <w:r>
          <w:t>Basic Pro incluye la tecnología Bluetooth, lo cual permite compartir las mediciones en tiempo real</w:t>
        </w:r>
      </w:ins>
      <w:ins w:id="113" w:author="Borja Gonzalez" w:date="2017-09-26T12:35:00Z">
        <w:r>
          <w:t>, por lo que el trabajo del terapeuta se facilita en gran medida, ya que puede medir, visualizar y comprar movimientos de una forma muy sencilla.</w:t>
        </w:r>
      </w:ins>
    </w:p>
    <w:p w14:paraId="00FF8CD1" w14:textId="77777777" w:rsidR="002259CD" w:rsidRDefault="002259CD" w:rsidP="003F677A"/>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t>
      </w:r>
      <w:proofErr w:type="spellStart"/>
      <w:r>
        <w:t>Werium</w:t>
      </w:r>
      <w:proofErr w:type="spellEnd"/>
    </w:p>
    <w:p w14:paraId="09E85AD5" w14:textId="77777777" w:rsidR="009B590A" w:rsidRPr="009B590A" w:rsidRDefault="009B590A" w:rsidP="009B590A"/>
    <w:p w14:paraId="703BDB27" w14:textId="68E0CED1" w:rsidR="00D51A6F" w:rsidRPr="0040221C" w:rsidRDefault="000365A9" w:rsidP="00D51A6F">
      <w:pPr>
        <w:pStyle w:val="Heading1"/>
      </w:pPr>
      <w:bookmarkStart w:id="114" w:name="_Toc368127005"/>
      <w:r>
        <w:t xml:space="preserve">3.  </w:t>
      </w:r>
      <w:r w:rsidR="00D51A6F" w:rsidRPr="0040221C">
        <w:t>Diseño</w:t>
      </w:r>
      <w:bookmarkEnd w:id="81"/>
      <w:bookmarkEnd w:id="82"/>
      <w:bookmarkEnd w:id="114"/>
    </w:p>
    <w:p w14:paraId="4E3FA4B6" w14:textId="77777777" w:rsidR="004B1503" w:rsidRPr="0040221C" w:rsidRDefault="004B1503" w:rsidP="004B1503"/>
    <w:p w14:paraId="1FB6C932" w14:textId="37A6C45B" w:rsidR="004B1503" w:rsidRPr="0040221C" w:rsidRDefault="004B1503" w:rsidP="004B1503">
      <w:r w:rsidRPr="0040221C">
        <w:t>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por lo que se establecen también los casos de uso que deber</w:t>
      </w:r>
      <w:ins w:id="115"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116" w:name="_Toc364792192"/>
      <w:bookmarkStart w:id="117" w:name="_Toc366229212"/>
      <w:bookmarkStart w:id="118" w:name="_Toc368127006"/>
      <w:r>
        <w:t xml:space="preserve">3.1.  </w:t>
      </w:r>
      <w:r w:rsidR="00D51A6F" w:rsidRPr="0040221C">
        <w:t>Descripción del problema</w:t>
      </w:r>
      <w:bookmarkEnd w:id="116"/>
      <w:bookmarkEnd w:id="117"/>
      <w:bookmarkEnd w:id="118"/>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ins w:id="119" w:author="Borja Gonzalez" w:date="2017-09-07T11:57:00Z">
        <w:r w:rsidR="0059382A">
          <w:t>con una base de datos asociada</w:t>
        </w:r>
      </w:ins>
      <w:ins w:id="120" w:author="Borja Gonzalez" w:date="2017-09-07T11:58:00Z">
        <w:r w:rsidR="0059382A">
          <w:t xml:space="preserve"> para el seguimiento de pacientes con problemas de movilidad cervical. Esta aplicación web </w:t>
        </w:r>
      </w:ins>
      <w:r w:rsidRPr="0040221C">
        <w:t>permit</w:t>
      </w:r>
      <w:ins w:id="121" w:author="Borja Gonzalez" w:date="2017-09-07T11:58:00Z">
        <w:r w:rsidR="0059382A">
          <w:t>irá</w:t>
        </w:r>
      </w:ins>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ins w:id="122" w:author="Borja Gonzalez" w:date="2017-09-07T12:00:00Z">
        <w:r w:rsidR="0059382A">
          <w:t>Para describir el problema en cuestión voy a seguir un proceso que se divide en varios apartados.</w:t>
        </w:r>
      </w:ins>
      <w:r w:rsidR="004B7341" w:rsidRPr="0040221C">
        <w:t xml:space="preserve"> </w:t>
      </w:r>
      <w:ins w:id="123" w:author="Borja Gonzalez" w:date="2017-09-07T12:02:00Z">
        <w:r w:rsidR="0059382A">
          <w:t xml:space="preserve">Empezaré con el </w:t>
        </w:r>
      </w:ins>
      <w:r w:rsidR="004B7341" w:rsidRPr="0040221C">
        <w:t xml:space="preserve">diseño de la arquitectura del sistema para satisfacer las necesidades descritas previamente, </w:t>
      </w:r>
      <w:ins w:id="124" w:author="Borja Gonzalez" w:date="2017-09-07T12:02:00Z">
        <w:r w:rsidR="0059382A">
          <w:t xml:space="preserve">seguiré con la </w:t>
        </w:r>
      </w:ins>
      <w:r w:rsidR="004B7341" w:rsidRPr="0040221C">
        <w:t>implementación de dicho sistema,</w:t>
      </w:r>
      <w:ins w:id="125" w:author="Borja Gonzalez" w:date="2017-09-07T12:02:00Z">
        <w:r w:rsidR="0059382A">
          <w:t xml:space="preserve"> y terminaré</w:t>
        </w:r>
      </w:ins>
      <w:ins w:id="126" w:author="Borja Gonzalez" w:date="2017-09-07T12:03:00Z">
        <w:r w:rsidR="0059382A">
          <w:t xml:space="preserve"> describiendo el</w:t>
        </w:r>
      </w:ins>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127" w:name="_Toc364792193"/>
      <w:bookmarkStart w:id="128" w:name="_Toc366229213"/>
      <w:bookmarkStart w:id="129" w:name="_Toc368127007"/>
      <w:r>
        <w:t xml:space="preserve">3.2.  </w:t>
      </w:r>
      <w:r w:rsidR="00D51A6F" w:rsidRPr="0040221C">
        <w:t>Requisitos</w:t>
      </w:r>
      <w:bookmarkEnd w:id="127"/>
      <w:bookmarkEnd w:id="128"/>
      <w:bookmarkEnd w:id="129"/>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130" w:name="_Toc366229214"/>
      <w:bookmarkStart w:id="131" w:name="_Toc368127008"/>
      <w:r>
        <w:t xml:space="preserve">3.2.1.  </w:t>
      </w:r>
      <w:r w:rsidR="009F3C87" w:rsidRPr="0040221C">
        <w:t>Requisitos Funcionales</w:t>
      </w:r>
      <w:bookmarkEnd w:id="130"/>
      <w:bookmarkEnd w:id="131"/>
    </w:p>
    <w:p w14:paraId="567C1423" w14:textId="77777777" w:rsidR="0040221C" w:rsidRDefault="0040221C" w:rsidP="0040221C"/>
    <w:p w14:paraId="36BD8646" w14:textId="348F6622" w:rsidR="0040221C" w:rsidRDefault="0040221C" w:rsidP="0040221C">
      <w:r>
        <w:t>RF</w:t>
      </w:r>
      <w:ins w:id="132" w:author="Borja Gonzalez" w:date="2017-09-07T12:08:00Z">
        <w:r w:rsidR="00F54A8E">
          <w:t>1</w:t>
        </w:r>
      </w:ins>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ins w:id="133" w:author="Borja Gonzalez" w:date="2017-09-07T12:08:00Z">
        <w:r w:rsidR="00F54A8E">
          <w:t>2</w:t>
        </w:r>
      </w:ins>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ins w:id="134" w:author="Borja Gonzalez" w:date="2017-09-07T12:08:00Z">
        <w:r w:rsidR="00F54A8E">
          <w:t>3</w:t>
        </w:r>
      </w:ins>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ins w:id="135" w:author="Borja Gonzalez" w:date="2017-09-07T12:08:00Z">
        <w:r w:rsidR="00F54A8E">
          <w:t>4</w:t>
        </w:r>
      </w:ins>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ins w:id="136" w:author="Borja Gonzalez" w:date="2017-09-07T12:08:00Z">
        <w:r w:rsidR="00F54A8E">
          <w:t>5</w:t>
        </w:r>
      </w:ins>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137"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138" w:author="Borja Gonzalez" w:date="2017-09-08T15:36:00Z"/>
        </w:rPr>
      </w:pPr>
      <w:bookmarkStart w:id="139" w:name="_Toc366229215"/>
      <w:bookmarkStart w:id="140" w:name="_Toc368127009"/>
      <w:r>
        <w:t xml:space="preserve">3.2.2.  </w:t>
      </w:r>
      <w:r w:rsidR="009F3C87" w:rsidRPr="0040221C">
        <w:t>Requisitos no Funcionales</w:t>
      </w:r>
      <w:bookmarkEnd w:id="139"/>
      <w:bookmarkEnd w:id="140"/>
      <w:ins w:id="141" w:author="Borja Gonzalez" w:date="2017-09-08T15:51:00Z">
        <w:r w:rsidR="0028735F">
          <w:t xml:space="preserve"> </w:t>
        </w:r>
      </w:ins>
    </w:p>
    <w:p w14:paraId="5CB2F1E2" w14:textId="77777777" w:rsidR="00B50A04" w:rsidRDefault="00B50A04" w:rsidP="00B50A04">
      <w:pPr>
        <w:rPr>
          <w:ins w:id="142"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143" w:author="Borja Gonzalez" w:date="2017-09-21T13:35:00Z"/>
        </w:rPr>
      </w:pPr>
      <w:r>
        <w:t xml:space="preserve">RNF5 - Cuando se realice un cambio en un dispositivo (añadir paciente, borrar sesión de datos, </w:t>
      </w:r>
      <w:proofErr w:type="spellStart"/>
      <w:r>
        <w:t>etc</w:t>
      </w:r>
      <w:proofErr w:type="spellEnd"/>
      <w:r>
        <w:t xml:space="preserve">…)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144" w:name="_Toc364792194"/>
      <w:bookmarkStart w:id="145" w:name="_Toc366229216"/>
      <w:bookmarkStart w:id="146" w:name="_Toc368127010"/>
      <w:r>
        <w:t xml:space="preserve">3.3.  </w:t>
      </w:r>
      <w:r w:rsidR="00D51A6F" w:rsidRPr="0040221C">
        <w:t>Casos de uso</w:t>
      </w:r>
      <w:bookmarkEnd w:id="144"/>
      <w:bookmarkEnd w:id="145"/>
      <w:bookmarkEnd w:id="146"/>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147"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148"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149"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150"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151"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t>CU</w:t>
      </w:r>
      <w:ins w:id="152"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153"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154"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155" w:author="Borja Gonzalez" w:date="2017-09-07T12:16:00Z">
        <w:r w:rsidR="003D31E0">
          <w:t>.</w:t>
        </w:r>
      </w:ins>
    </w:p>
    <w:p w14:paraId="18386474" w14:textId="05B847DF" w:rsidR="00CE2E56" w:rsidRDefault="00CE2E56" w:rsidP="00CE2E56">
      <w:r w:rsidRPr="00FD514B">
        <w:t xml:space="preserve">Precondiciones: </w:t>
      </w:r>
      <w:ins w:id="156" w:author="Borja Gonzalez" w:date="2017-09-12T12:24:00Z">
        <w:r w:rsidR="00454768">
          <w:t>Acceso al listado de movimientos de un paciente.</w:t>
        </w:r>
      </w:ins>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157"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158" w:author="Borja Gonzalez" w:date="2017-09-07T12:16:00Z">
        <w:r w:rsidR="003D31E0">
          <w:t>.</w:t>
        </w:r>
      </w:ins>
    </w:p>
    <w:p w14:paraId="7D68E677" w14:textId="225A854B" w:rsidR="00D2609E" w:rsidRDefault="00D2609E" w:rsidP="00D2609E">
      <w:r w:rsidRPr="00FD514B">
        <w:t xml:space="preserve">Precondiciones: </w:t>
      </w:r>
      <w:ins w:id="159" w:author="Borja Gonzalez" w:date="2017-09-12T12:24:00Z">
        <w:r w:rsidR="00454768">
          <w:t>Acceso al listado de movimientos de un paciente.</w:t>
        </w:r>
      </w:ins>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FB1842F" w14:textId="5B8EEB70" w:rsidR="008A1614" w:rsidRDefault="00BE7488" w:rsidP="008A1614">
      <w:pPr>
        <w:pStyle w:val="Heading2"/>
      </w:pPr>
      <w:bookmarkStart w:id="160" w:name="_Toc364792195"/>
      <w:bookmarkStart w:id="161" w:name="_Toc366229217"/>
      <w:bookmarkStart w:id="162" w:name="_Toc368127011"/>
      <w:r>
        <w:t xml:space="preserve">3.4.  </w:t>
      </w:r>
      <w:r w:rsidR="00D51A6F" w:rsidRPr="0040221C">
        <w:t>Matriz de trazabilidad</w:t>
      </w:r>
      <w:bookmarkEnd w:id="160"/>
      <w:bookmarkEnd w:id="161"/>
      <w:bookmarkEnd w:id="162"/>
    </w:p>
    <w:p w14:paraId="4DAE0EC5" w14:textId="77777777" w:rsidR="00E671BF" w:rsidRPr="00E671BF" w:rsidRDefault="00E671BF" w:rsidP="003E4A9E"/>
    <w:p w14:paraId="7BF3ECC6" w14:textId="77777777" w:rsidR="00E671BF" w:rsidRPr="00E671BF" w:rsidRDefault="00E671BF" w:rsidP="00E671BF"/>
    <w:tbl>
      <w:tblPr>
        <w:tblStyle w:val="TableGrid"/>
        <w:tblpPr w:leftFromText="181" w:rightFromText="181" w:vertAnchor="text" w:horzAnchor="page" w:tblpX="1912" w:tblpY="1"/>
        <w:tblW w:w="11340" w:type="dxa"/>
        <w:tblLook w:val="04A0" w:firstRow="1" w:lastRow="0" w:firstColumn="1" w:lastColumn="0" w:noHBand="0" w:noVBand="1"/>
      </w:tblPr>
      <w:tblGrid>
        <w:gridCol w:w="1031"/>
        <w:gridCol w:w="823"/>
        <w:gridCol w:w="690"/>
        <w:gridCol w:w="690"/>
        <w:gridCol w:w="822"/>
        <w:gridCol w:w="822"/>
        <w:gridCol w:w="690"/>
        <w:gridCol w:w="690"/>
        <w:gridCol w:w="690"/>
        <w:gridCol w:w="690"/>
        <w:gridCol w:w="690"/>
        <w:gridCol w:w="822"/>
        <w:gridCol w:w="690"/>
        <w:gridCol w:w="816"/>
        <w:gridCol w:w="684"/>
      </w:tblGrid>
      <w:tr w:rsidR="00817C73" w14:paraId="38466433" w14:textId="77777777" w:rsidTr="00817C73">
        <w:trPr>
          <w:cantSplit/>
          <w:trHeight w:val="568"/>
        </w:trPr>
        <w:tc>
          <w:tcPr>
            <w:tcW w:w="1953" w:type="dxa"/>
            <w:vAlign w:val="center"/>
          </w:tcPr>
          <w:p w14:paraId="159EC5D4" w14:textId="502EF789" w:rsidR="00817C73" w:rsidRDefault="00817C73" w:rsidP="00E671BF">
            <w:bookmarkStart w:id="163" w:name="_Toc364792196"/>
            <w:bookmarkStart w:id="164" w:name="_Toc366229218"/>
            <w:r>
              <w:t>Casos de Uso</w:t>
            </w:r>
          </w:p>
        </w:tc>
        <w:tc>
          <w:tcPr>
            <w:tcW w:w="947" w:type="dxa"/>
            <w:vAlign w:val="center"/>
          </w:tcPr>
          <w:p w14:paraId="31AE169C" w14:textId="69B3670C" w:rsidR="00817C73" w:rsidRDefault="00817C73" w:rsidP="00E671BF">
            <w:r>
              <w:t>RNF1</w:t>
            </w:r>
          </w:p>
        </w:tc>
        <w:tc>
          <w:tcPr>
            <w:tcW w:w="947" w:type="dxa"/>
            <w:vAlign w:val="center"/>
          </w:tcPr>
          <w:p w14:paraId="07182059" w14:textId="66FA76D7" w:rsidR="00817C73" w:rsidRDefault="00817C73" w:rsidP="00E671BF">
            <w:r>
              <w:t>RF1</w:t>
            </w:r>
          </w:p>
        </w:tc>
        <w:tc>
          <w:tcPr>
            <w:tcW w:w="947" w:type="dxa"/>
            <w:vAlign w:val="center"/>
          </w:tcPr>
          <w:p w14:paraId="439DB100" w14:textId="77777777" w:rsidR="00817C73" w:rsidRDefault="00817C73" w:rsidP="00E671BF">
            <w:r>
              <w:t>RF2</w:t>
            </w:r>
          </w:p>
        </w:tc>
        <w:tc>
          <w:tcPr>
            <w:tcW w:w="947" w:type="dxa"/>
            <w:vAlign w:val="center"/>
          </w:tcPr>
          <w:p w14:paraId="50D6C4B0" w14:textId="4422F39D" w:rsidR="00817C73" w:rsidRDefault="00817C73" w:rsidP="00E671BF">
            <w:r>
              <w:t>RNF4</w:t>
            </w:r>
          </w:p>
        </w:tc>
        <w:tc>
          <w:tcPr>
            <w:tcW w:w="947" w:type="dxa"/>
            <w:vAlign w:val="center"/>
          </w:tcPr>
          <w:p w14:paraId="54DAA78B" w14:textId="4AADDB28" w:rsidR="00817C73" w:rsidRDefault="00817C73" w:rsidP="00E671BF">
            <w:r>
              <w:t>RNF5</w:t>
            </w:r>
          </w:p>
        </w:tc>
        <w:tc>
          <w:tcPr>
            <w:tcW w:w="947" w:type="dxa"/>
            <w:vAlign w:val="center"/>
          </w:tcPr>
          <w:p w14:paraId="139C2F75" w14:textId="5BB1F396" w:rsidR="00817C73" w:rsidRDefault="00817C73" w:rsidP="00E671BF">
            <w:r>
              <w:t>RF3</w:t>
            </w:r>
          </w:p>
        </w:tc>
        <w:tc>
          <w:tcPr>
            <w:tcW w:w="947" w:type="dxa"/>
            <w:vAlign w:val="center"/>
          </w:tcPr>
          <w:p w14:paraId="69D568E7" w14:textId="77777777" w:rsidR="00817C73" w:rsidRDefault="00817C73" w:rsidP="00E671BF">
            <w:r>
              <w:t>RF4</w:t>
            </w:r>
          </w:p>
        </w:tc>
        <w:tc>
          <w:tcPr>
            <w:tcW w:w="947" w:type="dxa"/>
            <w:vAlign w:val="center"/>
          </w:tcPr>
          <w:p w14:paraId="3B26581C" w14:textId="77777777" w:rsidR="00817C73" w:rsidRDefault="00817C73" w:rsidP="00E671BF">
            <w:r>
              <w:t>RF5</w:t>
            </w:r>
          </w:p>
        </w:tc>
        <w:tc>
          <w:tcPr>
            <w:tcW w:w="947" w:type="dxa"/>
            <w:vAlign w:val="center"/>
          </w:tcPr>
          <w:p w14:paraId="490EFD1E" w14:textId="77777777" w:rsidR="00817C73" w:rsidRDefault="00817C73" w:rsidP="00E671BF">
            <w:r>
              <w:t>RF6</w:t>
            </w:r>
          </w:p>
        </w:tc>
        <w:tc>
          <w:tcPr>
            <w:tcW w:w="947" w:type="dxa"/>
            <w:vAlign w:val="center"/>
          </w:tcPr>
          <w:p w14:paraId="5F1144A8" w14:textId="77777777" w:rsidR="00817C73" w:rsidRDefault="00817C73" w:rsidP="00E671BF">
            <w:r>
              <w:t>RF7</w:t>
            </w:r>
          </w:p>
        </w:tc>
        <w:tc>
          <w:tcPr>
            <w:tcW w:w="947" w:type="dxa"/>
            <w:vAlign w:val="center"/>
          </w:tcPr>
          <w:p w14:paraId="279079EA" w14:textId="2826D59C" w:rsidR="00817C73" w:rsidRDefault="00817C73" w:rsidP="00E671BF">
            <w:r>
              <w:t>RNF2</w:t>
            </w:r>
          </w:p>
        </w:tc>
        <w:tc>
          <w:tcPr>
            <w:tcW w:w="947" w:type="dxa"/>
            <w:vAlign w:val="center"/>
          </w:tcPr>
          <w:p w14:paraId="3483DC4A" w14:textId="6F6F9ABF" w:rsidR="00817C73" w:rsidRDefault="00817C73" w:rsidP="00E671BF">
            <w:r>
              <w:t>RF8</w:t>
            </w:r>
          </w:p>
        </w:tc>
        <w:tc>
          <w:tcPr>
            <w:tcW w:w="915" w:type="dxa"/>
            <w:vAlign w:val="center"/>
          </w:tcPr>
          <w:p w14:paraId="68A6847F" w14:textId="27F0B885" w:rsidR="00817C73" w:rsidRDefault="00817C73" w:rsidP="00E671BF">
            <w:r>
              <w:t>RNF3</w:t>
            </w:r>
          </w:p>
        </w:tc>
        <w:tc>
          <w:tcPr>
            <w:tcW w:w="915" w:type="dxa"/>
            <w:vAlign w:val="center"/>
          </w:tcPr>
          <w:p w14:paraId="41A6D501" w14:textId="00982A97" w:rsidR="00817C73" w:rsidRDefault="00817C73" w:rsidP="00E671BF">
            <w:r>
              <w:t>RF9</w:t>
            </w:r>
          </w:p>
        </w:tc>
      </w:tr>
      <w:tr w:rsidR="00817C73" w14:paraId="5DEE165A" w14:textId="77777777" w:rsidTr="00817C73">
        <w:trPr>
          <w:cantSplit/>
          <w:trHeight w:val="484"/>
        </w:trPr>
        <w:tc>
          <w:tcPr>
            <w:tcW w:w="1953" w:type="dxa"/>
            <w:vAlign w:val="center"/>
          </w:tcPr>
          <w:p w14:paraId="7F7ED463" w14:textId="77777777" w:rsidR="00817C73" w:rsidRDefault="00817C73" w:rsidP="00E671BF">
            <w:r>
              <w:t>CU1</w:t>
            </w:r>
          </w:p>
        </w:tc>
        <w:tc>
          <w:tcPr>
            <w:tcW w:w="947" w:type="dxa"/>
            <w:vAlign w:val="center"/>
          </w:tcPr>
          <w:p w14:paraId="47070B77" w14:textId="3D00F09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FA6CE54" w14:textId="7EA625DA" w:rsidR="00817C73" w:rsidRPr="00580CB8" w:rsidRDefault="00817C73" w:rsidP="00E671BF">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7D4649CC" w14:textId="77777777" w:rsidR="00817C73" w:rsidRDefault="00817C73" w:rsidP="00E671BF">
            <w:pPr>
              <w:jc w:val="center"/>
            </w:pPr>
          </w:p>
        </w:tc>
        <w:tc>
          <w:tcPr>
            <w:tcW w:w="947" w:type="dxa"/>
            <w:vAlign w:val="center"/>
          </w:tcPr>
          <w:p w14:paraId="111F9B58" w14:textId="77777777" w:rsidR="00817C73" w:rsidRDefault="00817C73" w:rsidP="00E671BF">
            <w:pPr>
              <w:jc w:val="center"/>
            </w:pPr>
          </w:p>
        </w:tc>
        <w:tc>
          <w:tcPr>
            <w:tcW w:w="947" w:type="dxa"/>
            <w:vAlign w:val="center"/>
          </w:tcPr>
          <w:p w14:paraId="1E66AFCB" w14:textId="77777777" w:rsidR="00817C73" w:rsidRDefault="00817C73" w:rsidP="00E671BF">
            <w:pPr>
              <w:jc w:val="center"/>
            </w:pPr>
          </w:p>
        </w:tc>
        <w:tc>
          <w:tcPr>
            <w:tcW w:w="947" w:type="dxa"/>
            <w:vAlign w:val="center"/>
          </w:tcPr>
          <w:p w14:paraId="0C8A1CC9" w14:textId="635A6878" w:rsidR="00817C73" w:rsidRDefault="00817C73" w:rsidP="00E671BF">
            <w:pPr>
              <w:jc w:val="center"/>
            </w:pPr>
          </w:p>
        </w:tc>
        <w:tc>
          <w:tcPr>
            <w:tcW w:w="947" w:type="dxa"/>
            <w:vAlign w:val="center"/>
          </w:tcPr>
          <w:p w14:paraId="297F004C" w14:textId="77777777" w:rsidR="00817C73" w:rsidRDefault="00817C73" w:rsidP="00E671BF">
            <w:pPr>
              <w:jc w:val="center"/>
            </w:pPr>
          </w:p>
        </w:tc>
        <w:tc>
          <w:tcPr>
            <w:tcW w:w="947" w:type="dxa"/>
            <w:vAlign w:val="center"/>
          </w:tcPr>
          <w:p w14:paraId="083B1CB5" w14:textId="77777777" w:rsidR="00817C73" w:rsidRDefault="00817C73" w:rsidP="00E671BF">
            <w:pPr>
              <w:jc w:val="center"/>
            </w:pPr>
          </w:p>
        </w:tc>
        <w:tc>
          <w:tcPr>
            <w:tcW w:w="947" w:type="dxa"/>
            <w:vAlign w:val="center"/>
          </w:tcPr>
          <w:p w14:paraId="5EC90EF7" w14:textId="77777777" w:rsidR="00817C73" w:rsidRDefault="00817C73" w:rsidP="00E671BF">
            <w:pPr>
              <w:jc w:val="center"/>
            </w:pPr>
          </w:p>
        </w:tc>
        <w:tc>
          <w:tcPr>
            <w:tcW w:w="947" w:type="dxa"/>
            <w:vAlign w:val="center"/>
          </w:tcPr>
          <w:p w14:paraId="624FF0F2" w14:textId="77777777" w:rsidR="00817C73" w:rsidRDefault="00817C73" w:rsidP="00E671BF">
            <w:pPr>
              <w:jc w:val="center"/>
            </w:pPr>
          </w:p>
        </w:tc>
        <w:tc>
          <w:tcPr>
            <w:tcW w:w="947" w:type="dxa"/>
            <w:vAlign w:val="center"/>
          </w:tcPr>
          <w:p w14:paraId="159481DB" w14:textId="77777777" w:rsidR="00817C73" w:rsidRDefault="00817C73" w:rsidP="00E671BF">
            <w:pPr>
              <w:jc w:val="center"/>
            </w:pPr>
          </w:p>
        </w:tc>
        <w:tc>
          <w:tcPr>
            <w:tcW w:w="947" w:type="dxa"/>
            <w:vAlign w:val="center"/>
          </w:tcPr>
          <w:p w14:paraId="2FDB5E3D" w14:textId="6CA1C878" w:rsidR="00817C73" w:rsidRDefault="00817C73" w:rsidP="00E671BF">
            <w:pPr>
              <w:jc w:val="center"/>
            </w:pPr>
          </w:p>
        </w:tc>
        <w:tc>
          <w:tcPr>
            <w:tcW w:w="915" w:type="dxa"/>
            <w:vAlign w:val="center"/>
          </w:tcPr>
          <w:p w14:paraId="4A91F019" w14:textId="77777777" w:rsidR="00817C73" w:rsidRDefault="00817C73" w:rsidP="00E671BF">
            <w:pPr>
              <w:jc w:val="center"/>
            </w:pPr>
          </w:p>
        </w:tc>
        <w:tc>
          <w:tcPr>
            <w:tcW w:w="915" w:type="dxa"/>
            <w:vAlign w:val="center"/>
          </w:tcPr>
          <w:p w14:paraId="0DBB1A56" w14:textId="5735EB55" w:rsidR="00817C73" w:rsidRDefault="00817C73" w:rsidP="00E671BF">
            <w:pPr>
              <w:jc w:val="center"/>
            </w:pPr>
          </w:p>
        </w:tc>
      </w:tr>
      <w:tr w:rsidR="00817C73" w14:paraId="42718DB0" w14:textId="77777777" w:rsidTr="00817C73">
        <w:trPr>
          <w:cantSplit/>
          <w:trHeight w:val="531"/>
        </w:trPr>
        <w:tc>
          <w:tcPr>
            <w:tcW w:w="1953" w:type="dxa"/>
            <w:vAlign w:val="center"/>
          </w:tcPr>
          <w:p w14:paraId="11DC74FB" w14:textId="77777777" w:rsidR="00817C73" w:rsidRDefault="00817C73" w:rsidP="00E671BF">
            <w:r>
              <w:t>CU2</w:t>
            </w:r>
          </w:p>
        </w:tc>
        <w:tc>
          <w:tcPr>
            <w:tcW w:w="947" w:type="dxa"/>
            <w:vAlign w:val="center"/>
          </w:tcPr>
          <w:p w14:paraId="2E548B8B" w14:textId="77777777" w:rsidR="00817C73" w:rsidRDefault="00817C73" w:rsidP="00E671BF">
            <w:pPr>
              <w:jc w:val="center"/>
            </w:pPr>
          </w:p>
        </w:tc>
        <w:tc>
          <w:tcPr>
            <w:tcW w:w="947" w:type="dxa"/>
            <w:vAlign w:val="center"/>
          </w:tcPr>
          <w:p w14:paraId="51808571" w14:textId="744FA407" w:rsidR="00817C73" w:rsidRDefault="00817C73" w:rsidP="00E671BF">
            <w:pPr>
              <w:jc w:val="center"/>
            </w:pPr>
          </w:p>
        </w:tc>
        <w:tc>
          <w:tcPr>
            <w:tcW w:w="947" w:type="dxa"/>
            <w:vAlign w:val="center"/>
          </w:tcPr>
          <w:p w14:paraId="4A8C2C19"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7CD4D35" w14:textId="77777777" w:rsidR="00817C73" w:rsidRDefault="00817C73" w:rsidP="00E671BF">
            <w:pPr>
              <w:jc w:val="center"/>
            </w:pPr>
          </w:p>
        </w:tc>
        <w:tc>
          <w:tcPr>
            <w:tcW w:w="947" w:type="dxa"/>
            <w:vAlign w:val="center"/>
          </w:tcPr>
          <w:p w14:paraId="20D5733E" w14:textId="77777777" w:rsidR="00817C73" w:rsidRDefault="00817C73" w:rsidP="00E671BF">
            <w:pPr>
              <w:jc w:val="center"/>
            </w:pPr>
          </w:p>
        </w:tc>
        <w:tc>
          <w:tcPr>
            <w:tcW w:w="947" w:type="dxa"/>
            <w:vAlign w:val="center"/>
          </w:tcPr>
          <w:p w14:paraId="7E849212" w14:textId="6472BD4F" w:rsidR="00817C73" w:rsidRDefault="00817C73" w:rsidP="00E671BF">
            <w:pPr>
              <w:jc w:val="center"/>
            </w:pPr>
          </w:p>
        </w:tc>
        <w:tc>
          <w:tcPr>
            <w:tcW w:w="947" w:type="dxa"/>
            <w:vAlign w:val="center"/>
          </w:tcPr>
          <w:p w14:paraId="3EE4B852" w14:textId="77777777" w:rsidR="00817C73" w:rsidRDefault="00817C73" w:rsidP="00E671BF">
            <w:pPr>
              <w:jc w:val="center"/>
            </w:pPr>
          </w:p>
        </w:tc>
        <w:tc>
          <w:tcPr>
            <w:tcW w:w="947" w:type="dxa"/>
            <w:vAlign w:val="center"/>
          </w:tcPr>
          <w:p w14:paraId="677FFE53" w14:textId="77777777" w:rsidR="00817C73" w:rsidRDefault="00817C73" w:rsidP="00E671BF">
            <w:pPr>
              <w:jc w:val="center"/>
            </w:pPr>
          </w:p>
        </w:tc>
        <w:tc>
          <w:tcPr>
            <w:tcW w:w="947" w:type="dxa"/>
            <w:vAlign w:val="center"/>
          </w:tcPr>
          <w:p w14:paraId="344C9C81" w14:textId="77777777" w:rsidR="00817C73" w:rsidRDefault="00817C73" w:rsidP="00E671BF">
            <w:pPr>
              <w:jc w:val="center"/>
            </w:pPr>
          </w:p>
        </w:tc>
        <w:tc>
          <w:tcPr>
            <w:tcW w:w="947" w:type="dxa"/>
            <w:vAlign w:val="center"/>
          </w:tcPr>
          <w:p w14:paraId="7A1CDF58" w14:textId="77777777" w:rsidR="00817C73" w:rsidRDefault="00817C73" w:rsidP="00E671BF">
            <w:pPr>
              <w:jc w:val="center"/>
            </w:pPr>
          </w:p>
        </w:tc>
        <w:tc>
          <w:tcPr>
            <w:tcW w:w="947" w:type="dxa"/>
            <w:vAlign w:val="center"/>
          </w:tcPr>
          <w:p w14:paraId="13172352" w14:textId="77777777" w:rsidR="00817C73" w:rsidRDefault="00817C73" w:rsidP="00E671BF">
            <w:pPr>
              <w:jc w:val="center"/>
            </w:pPr>
          </w:p>
        </w:tc>
        <w:tc>
          <w:tcPr>
            <w:tcW w:w="947" w:type="dxa"/>
            <w:vAlign w:val="center"/>
          </w:tcPr>
          <w:p w14:paraId="40B1350B" w14:textId="7D467583" w:rsidR="00817C73" w:rsidRDefault="00817C73" w:rsidP="00E671BF">
            <w:pPr>
              <w:jc w:val="center"/>
            </w:pPr>
          </w:p>
        </w:tc>
        <w:tc>
          <w:tcPr>
            <w:tcW w:w="915" w:type="dxa"/>
            <w:vAlign w:val="center"/>
          </w:tcPr>
          <w:p w14:paraId="427E4C8B" w14:textId="77777777" w:rsidR="00817C73" w:rsidRDefault="00817C73" w:rsidP="00E671BF">
            <w:pPr>
              <w:jc w:val="center"/>
            </w:pPr>
          </w:p>
        </w:tc>
        <w:tc>
          <w:tcPr>
            <w:tcW w:w="915" w:type="dxa"/>
            <w:vAlign w:val="center"/>
          </w:tcPr>
          <w:p w14:paraId="694CCD6C" w14:textId="5BB4CF37" w:rsidR="00817C73" w:rsidRDefault="00817C73" w:rsidP="00E671BF">
            <w:pPr>
              <w:jc w:val="center"/>
            </w:pPr>
          </w:p>
        </w:tc>
      </w:tr>
      <w:tr w:rsidR="00817C73" w14:paraId="76D58232" w14:textId="77777777" w:rsidTr="00817C73">
        <w:trPr>
          <w:cantSplit/>
          <w:trHeight w:val="568"/>
        </w:trPr>
        <w:tc>
          <w:tcPr>
            <w:tcW w:w="1953" w:type="dxa"/>
            <w:vAlign w:val="center"/>
          </w:tcPr>
          <w:p w14:paraId="19557088" w14:textId="77777777" w:rsidR="00817C73" w:rsidRDefault="00817C73" w:rsidP="00E671BF">
            <w:r>
              <w:t>CU3</w:t>
            </w:r>
          </w:p>
        </w:tc>
        <w:tc>
          <w:tcPr>
            <w:tcW w:w="947" w:type="dxa"/>
            <w:vAlign w:val="center"/>
          </w:tcPr>
          <w:p w14:paraId="729DB6C7" w14:textId="77777777" w:rsidR="00817C73" w:rsidRDefault="00817C73" w:rsidP="00E671BF">
            <w:pPr>
              <w:jc w:val="center"/>
            </w:pPr>
          </w:p>
        </w:tc>
        <w:tc>
          <w:tcPr>
            <w:tcW w:w="947" w:type="dxa"/>
            <w:vAlign w:val="center"/>
          </w:tcPr>
          <w:p w14:paraId="7DCAD1D7" w14:textId="7C7A15A8" w:rsidR="00817C73" w:rsidRDefault="00817C73" w:rsidP="00E671BF">
            <w:pPr>
              <w:jc w:val="center"/>
            </w:pPr>
          </w:p>
        </w:tc>
        <w:tc>
          <w:tcPr>
            <w:tcW w:w="947" w:type="dxa"/>
            <w:vAlign w:val="center"/>
          </w:tcPr>
          <w:p w14:paraId="68E12D66" w14:textId="77777777" w:rsidR="00817C73" w:rsidRDefault="00817C73" w:rsidP="00E671BF">
            <w:pPr>
              <w:jc w:val="center"/>
            </w:pPr>
          </w:p>
        </w:tc>
        <w:tc>
          <w:tcPr>
            <w:tcW w:w="947" w:type="dxa"/>
            <w:vAlign w:val="center"/>
          </w:tcPr>
          <w:p w14:paraId="5B71ADE9" w14:textId="68F76B8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0C09CB9" w14:textId="6507779A"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1978B7B" w14:textId="37B2C87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4DCEB6F7" w14:textId="77777777" w:rsidR="00817C73" w:rsidRDefault="00817C73" w:rsidP="00E671BF">
            <w:pPr>
              <w:jc w:val="center"/>
            </w:pPr>
          </w:p>
        </w:tc>
        <w:tc>
          <w:tcPr>
            <w:tcW w:w="947" w:type="dxa"/>
            <w:vAlign w:val="center"/>
          </w:tcPr>
          <w:p w14:paraId="0E4DEDF0" w14:textId="77777777" w:rsidR="00817C73" w:rsidRDefault="00817C73" w:rsidP="00E671BF">
            <w:pPr>
              <w:jc w:val="center"/>
            </w:pPr>
          </w:p>
        </w:tc>
        <w:tc>
          <w:tcPr>
            <w:tcW w:w="947" w:type="dxa"/>
            <w:vAlign w:val="center"/>
          </w:tcPr>
          <w:p w14:paraId="5EADB93F" w14:textId="77777777" w:rsidR="00817C73" w:rsidRDefault="00817C73" w:rsidP="00E671BF">
            <w:pPr>
              <w:jc w:val="center"/>
            </w:pPr>
          </w:p>
        </w:tc>
        <w:tc>
          <w:tcPr>
            <w:tcW w:w="947" w:type="dxa"/>
            <w:vAlign w:val="center"/>
          </w:tcPr>
          <w:p w14:paraId="49A89468" w14:textId="77777777" w:rsidR="00817C73" w:rsidRDefault="00817C73" w:rsidP="00E671BF">
            <w:pPr>
              <w:jc w:val="center"/>
            </w:pPr>
          </w:p>
        </w:tc>
        <w:tc>
          <w:tcPr>
            <w:tcW w:w="947" w:type="dxa"/>
            <w:vAlign w:val="center"/>
          </w:tcPr>
          <w:p w14:paraId="5816623C" w14:textId="77777777" w:rsidR="00817C73" w:rsidRDefault="00817C73" w:rsidP="00E671BF">
            <w:pPr>
              <w:jc w:val="center"/>
            </w:pPr>
          </w:p>
        </w:tc>
        <w:tc>
          <w:tcPr>
            <w:tcW w:w="947" w:type="dxa"/>
            <w:vAlign w:val="center"/>
          </w:tcPr>
          <w:p w14:paraId="6352308C" w14:textId="79B2B6A9" w:rsidR="00817C73" w:rsidRDefault="00817C73" w:rsidP="00E671BF">
            <w:pPr>
              <w:jc w:val="center"/>
            </w:pPr>
          </w:p>
        </w:tc>
        <w:tc>
          <w:tcPr>
            <w:tcW w:w="915" w:type="dxa"/>
            <w:vAlign w:val="center"/>
          </w:tcPr>
          <w:p w14:paraId="1D3BD93F" w14:textId="77777777" w:rsidR="00817C73" w:rsidRDefault="00817C73" w:rsidP="00E671BF">
            <w:pPr>
              <w:jc w:val="center"/>
            </w:pPr>
          </w:p>
        </w:tc>
        <w:tc>
          <w:tcPr>
            <w:tcW w:w="915" w:type="dxa"/>
            <w:vAlign w:val="center"/>
          </w:tcPr>
          <w:p w14:paraId="631D51BC" w14:textId="024B48FE" w:rsidR="00817C73" w:rsidRDefault="00817C73" w:rsidP="00E671BF">
            <w:pPr>
              <w:jc w:val="center"/>
            </w:pPr>
          </w:p>
        </w:tc>
      </w:tr>
      <w:tr w:rsidR="00817C73" w14:paraId="53368B66" w14:textId="77777777" w:rsidTr="00817C73">
        <w:trPr>
          <w:cantSplit/>
          <w:trHeight w:val="531"/>
        </w:trPr>
        <w:tc>
          <w:tcPr>
            <w:tcW w:w="1953" w:type="dxa"/>
            <w:vAlign w:val="center"/>
          </w:tcPr>
          <w:p w14:paraId="77F09D64" w14:textId="77777777" w:rsidR="00817C73" w:rsidRDefault="00817C73" w:rsidP="00E671BF">
            <w:r>
              <w:t>CU4</w:t>
            </w:r>
          </w:p>
        </w:tc>
        <w:tc>
          <w:tcPr>
            <w:tcW w:w="947" w:type="dxa"/>
            <w:vAlign w:val="center"/>
          </w:tcPr>
          <w:p w14:paraId="0BB00E07" w14:textId="77777777" w:rsidR="00817C73" w:rsidRDefault="00817C73" w:rsidP="00E671BF">
            <w:pPr>
              <w:jc w:val="center"/>
            </w:pPr>
          </w:p>
        </w:tc>
        <w:tc>
          <w:tcPr>
            <w:tcW w:w="947" w:type="dxa"/>
            <w:vAlign w:val="center"/>
          </w:tcPr>
          <w:p w14:paraId="64D2EE73" w14:textId="2779EE19" w:rsidR="00817C73" w:rsidRDefault="00817C73" w:rsidP="00E671BF">
            <w:pPr>
              <w:jc w:val="center"/>
            </w:pPr>
          </w:p>
        </w:tc>
        <w:tc>
          <w:tcPr>
            <w:tcW w:w="947" w:type="dxa"/>
            <w:vAlign w:val="center"/>
          </w:tcPr>
          <w:p w14:paraId="0B12ABFD" w14:textId="77777777" w:rsidR="00817C73" w:rsidRDefault="00817C73" w:rsidP="00E671BF">
            <w:pPr>
              <w:jc w:val="center"/>
            </w:pPr>
          </w:p>
        </w:tc>
        <w:tc>
          <w:tcPr>
            <w:tcW w:w="947" w:type="dxa"/>
            <w:vAlign w:val="center"/>
          </w:tcPr>
          <w:p w14:paraId="5DD937BC" w14:textId="21B7FCB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D497DEE" w14:textId="4341234A"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65CC633" w14:textId="584940D8" w:rsidR="00817C73" w:rsidRDefault="00817C73" w:rsidP="00E671BF">
            <w:pPr>
              <w:jc w:val="center"/>
            </w:pPr>
          </w:p>
        </w:tc>
        <w:tc>
          <w:tcPr>
            <w:tcW w:w="947" w:type="dxa"/>
            <w:vAlign w:val="center"/>
          </w:tcPr>
          <w:p w14:paraId="102C82B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69EBD49" w14:textId="77777777" w:rsidR="00817C73" w:rsidRDefault="00817C73" w:rsidP="00E671BF">
            <w:pPr>
              <w:jc w:val="center"/>
            </w:pPr>
          </w:p>
        </w:tc>
        <w:tc>
          <w:tcPr>
            <w:tcW w:w="947" w:type="dxa"/>
            <w:vAlign w:val="center"/>
          </w:tcPr>
          <w:p w14:paraId="62D04C18" w14:textId="77777777" w:rsidR="00817C73" w:rsidRDefault="00817C73" w:rsidP="00E671BF">
            <w:pPr>
              <w:jc w:val="center"/>
            </w:pPr>
          </w:p>
        </w:tc>
        <w:tc>
          <w:tcPr>
            <w:tcW w:w="947" w:type="dxa"/>
            <w:vAlign w:val="center"/>
          </w:tcPr>
          <w:p w14:paraId="6C0425DC" w14:textId="77777777" w:rsidR="00817C73" w:rsidRDefault="00817C73" w:rsidP="00E671BF">
            <w:pPr>
              <w:jc w:val="center"/>
            </w:pPr>
          </w:p>
        </w:tc>
        <w:tc>
          <w:tcPr>
            <w:tcW w:w="947" w:type="dxa"/>
            <w:vAlign w:val="center"/>
          </w:tcPr>
          <w:p w14:paraId="011BA72A" w14:textId="77777777" w:rsidR="00817C73" w:rsidRDefault="00817C73" w:rsidP="00E671BF">
            <w:pPr>
              <w:jc w:val="center"/>
            </w:pPr>
          </w:p>
        </w:tc>
        <w:tc>
          <w:tcPr>
            <w:tcW w:w="947" w:type="dxa"/>
            <w:vAlign w:val="center"/>
          </w:tcPr>
          <w:p w14:paraId="762D4D66" w14:textId="6DC386EA" w:rsidR="00817C73" w:rsidRDefault="00817C73" w:rsidP="00E671BF">
            <w:pPr>
              <w:jc w:val="center"/>
            </w:pPr>
          </w:p>
        </w:tc>
        <w:tc>
          <w:tcPr>
            <w:tcW w:w="915" w:type="dxa"/>
            <w:vAlign w:val="center"/>
          </w:tcPr>
          <w:p w14:paraId="453D52A2" w14:textId="77777777" w:rsidR="00817C73" w:rsidRDefault="00817C73" w:rsidP="00E671BF">
            <w:pPr>
              <w:jc w:val="center"/>
            </w:pPr>
          </w:p>
        </w:tc>
        <w:tc>
          <w:tcPr>
            <w:tcW w:w="915" w:type="dxa"/>
            <w:vAlign w:val="center"/>
          </w:tcPr>
          <w:p w14:paraId="42FF3239" w14:textId="1C09F65F" w:rsidR="00817C73" w:rsidRDefault="00817C73" w:rsidP="00E671BF">
            <w:pPr>
              <w:jc w:val="center"/>
            </w:pPr>
          </w:p>
        </w:tc>
      </w:tr>
      <w:tr w:rsidR="00817C73" w14:paraId="2EA75E72" w14:textId="77777777" w:rsidTr="00817C73">
        <w:trPr>
          <w:cantSplit/>
          <w:trHeight w:val="568"/>
        </w:trPr>
        <w:tc>
          <w:tcPr>
            <w:tcW w:w="1953" w:type="dxa"/>
            <w:vAlign w:val="center"/>
          </w:tcPr>
          <w:p w14:paraId="6E8EA7F6" w14:textId="77777777" w:rsidR="00817C73" w:rsidRDefault="00817C73" w:rsidP="00E671BF">
            <w:r>
              <w:t>CU5</w:t>
            </w:r>
          </w:p>
        </w:tc>
        <w:tc>
          <w:tcPr>
            <w:tcW w:w="947" w:type="dxa"/>
            <w:vAlign w:val="center"/>
          </w:tcPr>
          <w:p w14:paraId="10DB897C" w14:textId="77777777" w:rsidR="00817C73" w:rsidRDefault="00817C73" w:rsidP="00E671BF">
            <w:pPr>
              <w:jc w:val="center"/>
            </w:pPr>
          </w:p>
        </w:tc>
        <w:tc>
          <w:tcPr>
            <w:tcW w:w="947" w:type="dxa"/>
            <w:vAlign w:val="center"/>
          </w:tcPr>
          <w:p w14:paraId="71CE7563" w14:textId="7C16C6F4" w:rsidR="00817C73" w:rsidRDefault="00817C73" w:rsidP="00E671BF">
            <w:pPr>
              <w:jc w:val="center"/>
            </w:pPr>
          </w:p>
        </w:tc>
        <w:tc>
          <w:tcPr>
            <w:tcW w:w="947" w:type="dxa"/>
            <w:vAlign w:val="center"/>
          </w:tcPr>
          <w:p w14:paraId="187A3BE5" w14:textId="77777777" w:rsidR="00817C73" w:rsidRDefault="00817C73" w:rsidP="00E671BF">
            <w:pPr>
              <w:jc w:val="center"/>
            </w:pPr>
          </w:p>
        </w:tc>
        <w:tc>
          <w:tcPr>
            <w:tcW w:w="947" w:type="dxa"/>
            <w:vAlign w:val="center"/>
          </w:tcPr>
          <w:p w14:paraId="29BEC274" w14:textId="77777777" w:rsidR="00817C73" w:rsidRDefault="00817C73" w:rsidP="00E671BF">
            <w:pPr>
              <w:jc w:val="center"/>
            </w:pPr>
          </w:p>
        </w:tc>
        <w:tc>
          <w:tcPr>
            <w:tcW w:w="947" w:type="dxa"/>
            <w:vAlign w:val="center"/>
          </w:tcPr>
          <w:p w14:paraId="1EE85BB4" w14:textId="77777777" w:rsidR="00817C73" w:rsidRDefault="00817C73" w:rsidP="00E671BF">
            <w:pPr>
              <w:jc w:val="center"/>
            </w:pPr>
          </w:p>
        </w:tc>
        <w:tc>
          <w:tcPr>
            <w:tcW w:w="947" w:type="dxa"/>
            <w:vAlign w:val="center"/>
          </w:tcPr>
          <w:p w14:paraId="24588D72" w14:textId="5770D6AC" w:rsidR="00817C73" w:rsidRDefault="00817C73" w:rsidP="00E671BF">
            <w:pPr>
              <w:jc w:val="center"/>
            </w:pPr>
          </w:p>
        </w:tc>
        <w:tc>
          <w:tcPr>
            <w:tcW w:w="947" w:type="dxa"/>
            <w:vAlign w:val="center"/>
          </w:tcPr>
          <w:p w14:paraId="74370C4D" w14:textId="77777777" w:rsidR="00817C73" w:rsidRDefault="00817C73" w:rsidP="00E671BF">
            <w:pPr>
              <w:jc w:val="center"/>
            </w:pPr>
          </w:p>
        </w:tc>
        <w:tc>
          <w:tcPr>
            <w:tcW w:w="947" w:type="dxa"/>
            <w:vAlign w:val="center"/>
          </w:tcPr>
          <w:p w14:paraId="7EDFE785"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EC1DBC4" w14:textId="77777777" w:rsidR="00817C73" w:rsidRDefault="00817C73" w:rsidP="00E671BF">
            <w:pPr>
              <w:jc w:val="center"/>
            </w:pPr>
          </w:p>
        </w:tc>
        <w:tc>
          <w:tcPr>
            <w:tcW w:w="947" w:type="dxa"/>
            <w:vAlign w:val="center"/>
          </w:tcPr>
          <w:p w14:paraId="1E18D130" w14:textId="77777777" w:rsidR="00817C73" w:rsidRDefault="00817C73" w:rsidP="00E671BF">
            <w:pPr>
              <w:jc w:val="center"/>
            </w:pPr>
          </w:p>
        </w:tc>
        <w:tc>
          <w:tcPr>
            <w:tcW w:w="947" w:type="dxa"/>
            <w:vAlign w:val="center"/>
          </w:tcPr>
          <w:p w14:paraId="21CD851D" w14:textId="77777777" w:rsidR="00817C73" w:rsidRDefault="00817C73" w:rsidP="00E671BF">
            <w:pPr>
              <w:jc w:val="center"/>
            </w:pPr>
          </w:p>
        </w:tc>
        <w:tc>
          <w:tcPr>
            <w:tcW w:w="947" w:type="dxa"/>
            <w:vAlign w:val="center"/>
          </w:tcPr>
          <w:p w14:paraId="391DCFF7" w14:textId="1CE895F4" w:rsidR="00817C73" w:rsidRDefault="00817C73" w:rsidP="00E671BF">
            <w:pPr>
              <w:jc w:val="center"/>
            </w:pPr>
          </w:p>
        </w:tc>
        <w:tc>
          <w:tcPr>
            <w:tcW w:w="915" w:type="dxa"/>
            <w:vAlign w:val="center"/>
          </w:tcPr>
          <w:p w14:paraId="4B5B36BD" w14:textId="77777777" w:rsidR="00817C73" w:rsidRDefault="00817C73" w:rsidP="00E671BF">
            <w:pPr>
              <w:jc w:val="center"/>
            </w:pPr>
          </w:p>
        </w:tc>
        <w:tc>
          <w:tcPr>
            <w:tcW w:w="915" w:type="dxa"/>
            <w:vAlign w:val="center"/>
          </w:tcPr>
          <w:p w14:paraId="47C0130B" w14:textId="5C97EC90" w:rsidR="00817C73" w:rsidRDefault="00817C73" w:rsidP="00E671BF">
            <w:pPr>
              <w:jc w:val="center"/>
            </w:pPr>
          </w:p>
        </w:tc>
      </w:tr>
      <w:tr w:rsidR="00817C73" w14:paraId="0F8899CA" w14:textId="77777777" w:rsidTr="00817C73">
        <w:trPr>
          <w:cantSplit/>
          <w:trHeight w:val="531"/>
        </w:trPr>
        <w:tc>
          <w:tcPr>
            <w:tcW w:w="1953" w:type="dxa"/>
            <w:vAlign w:val="center"/>
          </w:tcPr>
          <w:p w14:paraId="65DEFFE6" w14:textId="77777777" w:rsidR="00817C73" w:rsidRDefault="00817C73" w:rsidP="00E671BF">
            <w:r>
              <w:t>CU6</w:t>
            </w:r>
          </w:p>
        </w:tc>
        <w:tc>
          <w:tcPr>
            <w:tcW w:w="947" w:type="dxa"/>
            <w:vAlign w:val="center"/>
          </w:tcPr>
          <w:p w14:paraId="250A38D0" w14:textId="77777777" w:rsidR="00817C73" w:rsidRDefault="00817C73" w:rsidP="00E671BF">
            <w:pPr>
              <w:jc w:val="center"/>
            </w:pPr>
          </w:p>
        </w:tc>
        <w:tc>
          <w:tcPr>
            <w:tcW w:w="947" w:type="dxa"/>
            <w:vAlign w:val="center"/>
          </w:tcPr>
          <w:p w14:paraId="370BF525" w14:textId="513623DA" w:rsidR="00817C73" w:rsidRDefault="00817C73" w:rsidP="00E671BF">
            <w:pPr>
              <w:jc w:val="center"/>
            </w:pPr>
          </w:p>
        </w:tc>
        <w:tc>
          <w:tcPr>
            <w:tcW w:w="947" w:type="dxa"/>
            <w:vAlign w:val="center"/>
          </w:tcPr>
          <w:p w14:paraId="60C85711" w14:textId="77777777" w:rsidR="00817C73" w:rsidRDefault="00817C73" w:rsidP="00E671BF">
            <w:pPr>
              <w:jc w:val="center"/>
            </w:pPr>
          </w:p>
        </w:tc>
        <w:tc>
          <w:tcPr>
            <w:tcW w:w="947" w:type="dxa"/>
            <w:vAlign w:val="center"/>
          </w:tcPr>
          <w:p w14:paraId="48135C58" w14:textId="0CA7BA0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33668DF" w14:textId="2C5629C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0C12416" w14:textId="5312CC5A" w:rsidR="00817C73" w:rsidRDefault="00817C73" w:rsidP="00E671BF">
            <w:pPr>
              <w:jc w:val="center"/>
            </w:pPr>
          </w:p>
        </w:tc>
        <w:tc>
          <w:tcPr>
            <w:tcW w:w="947" w:type="dxa"/>
            <w:vAlign w:val="center"/>
          </w:tcPr>
          <w:p w14:paraId="0C920B9B" w14:textId="77777777" w:rsidR="00817C73" w:rsidRDefault="00817C73" w:rsidP="00E671BF">
            <w:pPr>
              <w:jc w:val="center"/>
            </w:pPr>
          </w:p>
        </w:tc>
        <w:tc>
          <w:tcPr>
            <w:tcW w:w="947" w:type="dxa"/>
            <w:vAlign w:val="center"/>
          </w:tcPr>
          <w:p w14:paraId="59D3E1D8" w14:textId="77777777" w:rsidR="00817C73" w:rsidRDefault="00817C73" w:rsidP="00E671BF">
            <w:pPr>
              <w:jc w:val="center"/>
            </w:pPr>
          </w:p>
        </w:tc>
        <w:tc>
          <w:tcPr>
            <w:tcW w:w="947" w:type="dxa"/>
            <w:vAlign w:val="center"/>
          </w:tcPr>
          <w:p w14:paraId="308C0B1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791B3C5" w14:textId="77777777" w:rsidR="00817C73" w:rsidRDefault="00817C73" w:rsidP="00E671BF">
            <w:pPr>
              <w:jc w:val="center"/>
            </w:pPr>
          </w:p>
        </w:tc>
        <w:tc>
          <w:tcPr>
            <w:tcW w:w="947" w:type="dxa"/>
            <w:vAlign w:val="center"/>
          </w:tcPr>
          <w:p w14:paraId="7C4DF2E3" w14:textId="77777777" w:rsidR="00817C73" w:rsidRDefault="00817C73" w:rsidP="00E671BF">
            <w:pPr>
              <w:jc w:val="center"/>
            </w:pPr>
          </w:p>
        </w:tc>
        <w:tc>
          <w:tcPr>
            <w:tcW w:w="947" w:type="dxa"/>
            <w:vAlign w:val="center"/>
          </w:tcPr>
          <w:p w14:paraId="7BAA3433" w14:textId="647875D9" w:rsidR="00817C73" w:rsidRDefault="00817C73" w:rsidP="00E671BF">
            <w:pPr>
              <w:jc w:val="center"/>
            </w:pPr>
          </w:p>
        </w:tc>
        <w:tc>
          <w:tcPr>
            <w:tcW w:w="915" w:type="dxa"/>
            <w:vAlign w:val="center"/>
          </w:tcPr>
          <w:p w14:paraId="62D5EE20" w14:textId="77777777" w:rsidR="00817C73" w:rsidRDefault="00817C73" w:rsidP="00E671BF">
            <w:pPr>
              <w:jc w:val="center"/>
            </w:pPr>
          </w:p>
        </w:tc>
        <w:tc>
          <w:tcPr>
            <w:tcW w:w="915" w:type="dxa"/>
            <w:vAlign w:val="center"/>
          </w:tcPr>
          <w:p w14:paraId="4BA18C1A" w14:textId="054FD61E" w:rsidR="00817C73" w:rsidRDefault="00817C73" w:rsidP="00E671BF">
            <w:pPr>
              <w:jc w:val="center"/>
            </w:pPr>
          </w:p>
        </w:tc>
      </w:tr>
      <w:tr w:rsidR="00817C73" w14:paraId="2C1E9CED" w14:textId="77777777" w:rsidTr="00817C73">
        <w:trPr>
          <w:cantSplit/>
          <w:trHeight w:val="568"/>
        </w:trPr>
        <w:tc>
          <w:tcPr>
            <w:tcW w:w="1953" w:type="dxa"/>
            <w:vAlign w:val="center"/>
          </w:tcPr>
          <w:p w14:paraId="068093C8" w14:textId="77777777" w:rsidR="00817C73" w:rsidRDefault="00817C73" w:rsidP="00E671BF">
            <w:r>
              <w:t>CU7</w:t>
            </w:r>
          </w:p>
        </w:tc>
        <w:tc>
          <w:tcPr>
            <w:tcW w:w="947" w:type="dxa"/>
            <w:vAlign w:val="center"/>
          </w:tcPr>
          <w:p w14:paraId="6B138BA4" w14:textId="77777777" w:rsidR="00817C73" w:rsidRDefault="00817C73" w:rsidP="00E671BF">
            <w:pPr>
              <w:jc w:val="center"/>
            </w:pPr>
          </w:p>
        </w:tc>
        <w:tc>
          <w:tcPr>
            <w:tcW w:w="947" w:type="dxa"/>
            <w:vAlign w:val="center"/>
          </w:tcPr>
          <w:p w14:paraId="0DB21861" w14:textId="14325C81" w:rsidR="00817C73" w:rsidRDefault="00817C73" w:rsidP="00E671BF">
            <w:pPr>
              <w:jc w:val="center"/>
            </w:pPr>
          </w:p>
        </w:tc>
        <w:tc>
          <w:tcPr>
            <w:tcW w:w="947" w:type="dxa"/>
            <w:vAlign w:val="center"/>
          </w:tcPr>
          <w:p w14:paraId="045E07F9" w14:textId="77777777" w:rsidR="00817C73" w:rsidRDefault="00817C73" w:rsidP="00E671BF">
            <w:pPr>
              <w:jc w:val="center"/>
            </w:pPr>
          </w:p>
        </w:tc>
        <w:tc>
          <w:tcPr>
            <w:tcW w:w="947" w:type="dxa"/>
            <w:vAlign w:val="center"/>
          </w:tcPr>
          <w:p w14:paraId="56C01BC0" w14:textId="50120E3E"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DDF438C" w14:textId="22F83C1B"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664A0EB" w14:textId="2961F420" w:rsidR="00817C73" w:rsidRDefault="00817C73" w:rsidP="00E671BF">
            <w:pPr>
              <w:jc w:val="center"/>
            </w:pPr>
          </w:p>
        </w:tc>
        <w:tc>
          <w:tcPr>
            <w:tcW w:w="947" w:type="dxa"/>
            <w:vAlign w:val="center"/>
          </w:tcPr>
          <w:p w14:paraId="7D7E1974" w14:textId="77777777" w:rsidR="00817C73" w:rsidRDefault="00817C73" w:rsidP="00E671BF">
            <w:pPr>
              <w:jc w:val="center"/>
            </w:pPr>
          </w:p>
        </w:tc>
        <w:tc>
          <w:tcPr>
            <w:tcW w:w="947" w:type="dxa"/>
            <w:vAlign w:val="center"/>
          </w:tcPr>
          <w:p w14:paraId="69A37F48" w14:textId="77777777" w:rsidR="00817C73" w:rsidRDefault="00817C73" w:rsidP="00E671BF">
            <w:pPr>
              <w:jc w:val="center"/>
            </w:pPr>
          </w:p>
        </w:tc>
        <w:tc>
          <w:tcPr>
            <w:tcW w:w="947" w:type="dxa"/>
            <w:vAlign w:val="center"/>
          </w:tcPr>
          <w:p w14:paraId="4056EF02" w14:textId="77777777" w:rsidR="00817C73" w:rsidRDefault="00817C73" w:rsidP="00E671BF">
            <w:pPr>
              <w:jc w:val="center"/>
            </w:pPr>
          </w:p>
        </w:tc>
        <w:tc>
          <w:tcPr>
            <w:tcW w:w="947" w:type="dxa"/>
            <w:vAlign w:val="center"/>
          </w:tcPr>
          <w:p w14:paraId="621BF13F"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7FACFF1" w14:textId="6CFC544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502EFB3" w14:textId="556BE9F2" w:rsidR="00817C73" w:rsidRDefault="00817C73" w:rsidP="00E671BF">
            <w:pPr>
              <w:jc w:val="center"/>
            </w:pPr>
          </w:p>
        </w:tc>
        <w:tc>
          <w:tcPr>
            <w:tcW w:w="915" w:type="dxa"/>
            <w:vAlign w:val="center"/>
          </w:tcPr>
          <w:p w14:paraId="2DA4BF88" w14:textId="77777777" w:rsidR="00817C73" w:rsidRDefault="00817C73" w:rsidP="00E671BF">
            <w:pPr>
              <w:jc w:val="center"/>
            </w:pPr>
          </w:p>
        </w:tc>
        <w:tc>
          <w:tcPr>
            <w:tcW w:w="915" w:type="dxa"/>
            <w:vAlign w:val="center"/>
          </w:tcPr>
          <w:p w14:paraId="3CB2A2DC" w14:textId="441D286D" w:rsidR="00817C73" w:rsidRDefault="00817C73" w:rsidP="00E671BF">
            <w:pPr>
              <w:jc w:val="center"/>
            </w:pPr>
          </w:p>
        </w:tc>
      </w:tr>
      <w:tr w:rsidR="00817C73" w14:paraId="6B5235DD" w14:textId="77777777" w:rsidTr="00817C73">
        <w:trPr>
          <w:cantSplit/>
          <w:trHeight w:val="568"/>
        </w:trPr>
        <w:tc>
          <w:tcPr>
            <w:tcW w:w="1953" w:type="dxa"/>
            <w:vAlign w:val="center"/>
          </w:tcPr>
          <w:p w14:paraId="2D77031F" w14:textId="77777777" w:rsidR="00817C73" w:rsidRDefault="00817C73" w:rsidP="00E671BF">
            <w:r>
              <w:t>CU8</w:t>
            </w:r>
          </w:p>
        </w:tc>
        <w:tc>
          <w:tcPr>
            <w:tcW w:w="947" w:type="dxa"/>
            <w:vAlign w:val="center"/>
          </w:tcPr>
          <w:p w14:paraId="3C72C441" w14:textId="77777777" w:rsidR="00817C73" w:rsidRDefault="00817C73" w:rsidP="00E671BF">
            <w:pPr>
              <w:jc w:val="center"/>
            </w:pPr>
          </w:p>
        </w:tc>
        <w:tc>
          <w:tcPr>
            <w:tcW w:w="947" w:type="dxa"/>
            <w:vAlign w:val="center"/>
          </w:tcPr>
          <w:p w14:paraId="49BF79A1" w14:textId="67E0F70E" w:rsidR="00817C73" w:rsidRDefault="00817C73" w:rsidP="00E671BF">
            <w:pPr>
              <w:jc w:val="center"/>
            </w:pPr>
          </w:p>
        </w:tc>
        <w:tc>
          <w:tcPr>
            <w:tcW w:w="947" w:type="dxa"/>
            <w:vAlign w:val="center"/>
          </w:tcPr>
          <w:p w14:paraId="51A9E643" w14:textId="77777777" w:rsidR="00817C73" w:rsidRDefault="00817C73" w:rsidP="00E671BF">
            <w:pPr>
              <w:jc w:val="center"/>
            </w:pPr>
          </w:p>
        </w:tc>
        <w:tc>
          <w:tcPr>
            <w:tcW w:w="947" w:type="dxa"/>
            <w:vAlign w:val="center"/>
          </w:tcPr>
          <w:p w14:paraId="3DD6DA90" w14:textId="77777777" w:rsidR="00817C73" w:rsidRDefault="00817C73" w:rsidP="00E671BF">
            <w:pPr>
              <w:jc w:val="center"/>
            </w:pPr>
          </w:p>
        </w:tc>
        <w:tc>
          <w:tcPr>
            <w:tcW w:w="947" w:type="dxa"/>
            <w:vAlign w:val="center"/>
          </w:tcPr>
          <w:p w14:paraId="4E7068F2" w14:textId="77777777" w:rsidR="00817C73" w:rsidRDefault="00817C73" w:rsidP="00E671BF">
            <w:pPr>
              <w:jc w:val="center"/>
            </w:pPr>
          </w:p>
        </w:tc>
        <w:tc>
          <w:tcPr>
            <w:tcW w:w="947" w:type="dxa"/>
            <w:vAlign w:val="center"/>
          </w:tcPr>
          <w:p w14:paraId="7DF36AD5" w14:textId="692F161E" w:rsidR="00817C73" w:rsidRDefault="00817C73" w:rsidP="00E671BF">
            <w:pPr>
              <w:jc w:val="center"/>
            </w:pPr>
          </w:p>
        </w:tc>
        <w:tc>
          <w:tcPr>
            <w:tcW w:w="947" w:type="dxa"/>
            <w:vAlign w:val="center"/>
          </w:tcPr>
          <w:p w14:paraId="7E566D0E" w14:textId="77777777" w:rsidR="00817C73" w:rsidRDefault="00817C73" w:rsidP="00E671BF">
            <w:pPr>
              <w:jc w:val="center"/>
            </w:pPr>
          </w:p>
        </w:tc>
        <w:tc>
          <w:tcPr>
            <w:tcW w:w="947" w:type="dxa"/>
            <w:vAlign w:val="center"/>
          </w:tcPr>
          <w:p w14:paraId="54A29FB5" w14:textId="77777777" w:rsidR="00817C73" w:rsidRDefault="00817C73" w:rsidP="00E671BF">
            <w:pPr>
              <w:jc w:val="center"/>
            </w:pPr>
          </w:p>
        </w:tc>
        <w:tc>
          <w:tcPr>
            <w:tcW w:w="947" w:type="dxa"/>
            <w:vAlign w:val="center"/>
          </w:tcPr>
          <w:p w14:paraId="7DD5B2B3" w14:textId="77777777" w:rsidR="00817C73" w:rsidRDefault="00817C73" w:rsidP="00E671BF">
            <w:pPr>
              <w:jc w:val="center"/>
            </w:pPr>
          </w:p>
        </w:tc>
        <w:tc>
          <w:tcPr>
            <w:tcW w:w="947" w:type="dxa"/>
            <w:vAlign w:val="center"/>
          </w:tcPr>
          <w:p w14:paraId="0A3575F7" w14:textId="77777777" w:rsidR="00817C73" w:rsidRDefault="00817C73" w:rsidP="00E671BF">
            <w:pPr>
              <w:jc w:val="center"/>
            </w:pPr>
          </w:p>
        </w:tc>
        <w:tc>
          <w:tcPr>
            <w:tcW w:w="947" w:type="dxa"/>
            <w:vAlign w:val="center"/>
          </w:tcPr>
          <w:p w14:paraId="3EE7C02B" w14:textId="77777777" w:rsidR="00817C73" w:rsidRPr="00580CB8" w:rsidRDefault="00817C73" w:rsidP="00E671BF">
            <w:pPr>
              <w:jc w:val="center"/>
              <w:rPr>
                <w:rFonts w:ascii="Menlo Regular" w:eastAsia="Times New Roman" w:hAnsi="Menlo Regular" w:cs="Menlo Regular"/>
                <w:color w:val="222222"/>
                <w:sz w:val="40"/>
                <w:szCs w:val="40"/>
                <w:shd w:val="clear" w:color="auto" w:fill="FFFFFF"/>
              </w:rPr>
            </w:pPr>
          </w:p>
        </w:tc>
        <w:tc>
          <w:tcPr>
            <w:tcW w:w="947" w:type="dxa"/>
            <w:vAlign w:val="center"/>
          </w:tcPr>
          <w:p w14:paraId="3FFB3ECD" w14:textId="5C082106"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59DAF000" w14:textId="77777777" w:rsidR="00817C73" w:rsidRDefault="00817C73" w:rsidP="00E671BF">
            <w:pPr>
              <w:jc w:val="center"/>
            </w:pPr>
          </w:p>
        </w:tc>
        <w:tc>
          <w:tcPr>
            <w:tcW w:w="915" w:type="dxa"/>
            <w:vAlign w:val="center"/>
          </w:tcPr>
          <w:p w14:paraId="24A50F8C" w14:textId="24548765" w:rsidR="00817C73" w:rsidRDefault="00817C73" w:rsidP="00E671BF">
            <w:pPr>
              <w:jc w:val="center"/>
            </w:pPr>
          </w:p>
        </w:tc>
      </w:tr>
      <w:tr w:rsidR="00817C73" w14:paraId="5647D01E" w14:textId="77777777" w:rsidTr="00817C73">
        <w:trPr>
          <w:cantSplit/>
          <w:trHeight w:val="568"/>
        </w:trPr>
        <w:tc>
          <w:tcPr>
            <w:tcW w:w="1953" w:type="dxa"/>
            <w:vAlign w:val="center"/>
          </w:tcPr>
          <w:p w14:paraId="4BE94E7A" w14:textId="77777777" w:rsidR="00817C73" w:rsidRDefault="00817C73" w:rsidP="00E671BF">
            <w:r>
              <w:t>CU9</w:t>
            </w:r>
          </w:p>
        </w:tc>
        <w:tc>
          <w:tcPr>
            <w:tcW w:w="947" w:type="dxa"/>
            <w:vAlign w:val="center"/>
          </w:tcPr>
          <w:p w14:paraId="39115860" w14:textId="77777777" w:rsidR="00817C73" w:rsidRDefault="00817C73" w:rsidP="00E671BF">
            <w:pPr>
              <w:jc w:val="center"/>
            </w:pPr>
          </w:p>
        </w:tc>
        <w:tc>
          <w:tcPr>
            <w:tcW w:w="947" w:type="dxa"/>
            <w:vAlign w:val="center"/>
          </w:tcPr>
          <w:p w14:paraId="50748D70" w14:textId="19DFC83C" w:rsidR="00817C73" w:rsidRDefault="00817C73" w:rsidP="00E671BF">
            <w:pPr>
              <w:jc w:val="center"/>
            </w:pPr>
          </w:p>
        </w:tc>
        <w:tc>
          <w:tcPr>
            <w:tcW w:w="947" w:type="dxa"/>
            <w:vAlign w:val="center"/>
          </w:tcPr>
          <w:p w14:paraId="2262E9D7" w14:textId="77777777" w:rsidR="00817C73" w:rsidRDefault="00817C73" w:rsidP="00E671BF">
            <w:pPr>
              <w:jc w:val="center"/>
            </w:pPr>
          </w:p>
        </w:tc>
        <w:tc>
          <w:tcPr>
            <w:tcW w:w="947" w:type="dxa"/>
            <w:vAlign w:val="center"/>
          </w:tcPr>
          <w:p w14:paraId="62053272" w14:textId="77777777" w:rsidR="00817C73" w:rsidRDefault="00817C73" w:rsidP="00E671BF">
            <w:pPr>
              <w:jc w:val="center"/>
            </w:pPr>
          </w:p>
        </w:tc>
        <w:tc>
          <w:tcPr>
            <w:tcW w:w="947" w:type="dxa"/>
            <w:vAlign w:val="center"/>
          </w:tcPr>
          <w:p w14:paraId="70EBB3B2" w14:textId="77777777" w:rsidR="00817C73" w:rsidRDefault="00817C73" w:rsidP="00E671BF">
            <w:pPr>
              <w:jc w:val="center"/>
            </w:pPr>
          </w:p>
        </w:tc>
        <w:tc>
          <w:tcPr>
            <w:tcW w:w="947" w:type="dxa"/>
            <w:vAlign w:val="center"/>
          </w:tcPr>
          <w:p w14:paraId="47B1A303" w14:textId="4976E2E8" w:rsidR="00817C73" w:rsidRDefault="00817C73" w:rsidP="00E671BF">
            <w:pPr>
              <w:jc w:val="center"/>
            </w:pPr>
          </w:p>
        </w:tc>
        <w:tc>
          <w:tcPr>
            <w:tcW w:w="947" w:type="dxa"/>
            <w:vAlign w:val="center"/>
          </w:tcPr>
          <w:p w14:paraId="04C795FE" w14:textId="77777777" w:rsidR="00817C73" w:rsidRDefault="00817C73" w:rsidP="00E671BF">
            <w:pPr>
              <w:jc w:val="center"/>
            </w:pPr>
          </w:p>
        </w:tc>
        <w:tc>
          <w:tcPr>
            <w:tcW w:w="947" w:type="dxa"/>
            <w:vAlign w:val="center"/>
          </w:tcPr>
          <w:p w14:paraId="77D1D3F6" w14:textId="77777777" w:rsidR="00817C73" w:rsidRDefault="00817C73" w:rsidP="00E671BF">
            <w:pPr>
              <w:jc w:val="center"/>
            </w:pPr>
          </w:p>
        </w:tc>
        <w:tc>
          <w:tcPr>
            <w:tcW w:w="947" w:type="dxa"/>
            <w:vAlign w:val="center"/>
          </w:tcPr>
          <w:p w14:paraId="47BD8864" w14:textId="77777777" w:rsidR="00817C73" w:rsidRDefault="00817C73" w:rsidP="00E671BF">
            <w:pPr>
              <w:jc w:val="center"/>
            </w:pPr>
          </w:p>
        </w:tc>
        <w:tc>
          <w:tcPr>
            <w:tcW w:w="947" w:type="dxa"/>
            <w:vAlign w:val="center"/>
          </w:tcPr>
          <w:p w14:paraId="4D264044" w14:textId="77777777" w:rsidR="00817C73" w:rsidRDefault="00817C73" w:rsidP="00E671BF">
            <w:pPr>
              <w:jc w:val="center"/>
            </w:pPr>
          </w:p>
        </w:tc>
        <w:tc>
          <w:tcPr>
            <w:tcW w:w="947" w:type="dxa"/>
            <w:vAlign w:val="center"/>
          </w:tcPr>
          <w:p w14:paraId="079D0636" w14:textId="77777777" w:rsidR="00817C73" w:rsidRDefault="00817C73" w:rsidP="00E671BF">
            <w:pPr>
              <w:jc w:val="center"/>
            </w:pPr>
          </w:p>
        </w:tc>
        <w:tc>
          <w:tcPr>
            <w:tcW w:w="947" w:type="dxa"/>
            <w:vAlign w:val="center"/>
          </w:tcPr>
          <w:p w14:paraId="4F7C45AC" w14:textId="5BC3F50E" w:rsidR="00817C73" w:rsidRDefault="00817C73" w:rsidP="00E671BF">
            <w:pPr>
              <w:jc w:val="center"/>
            </w:pPr>
          </w:p>
        </w:tc>
        <w:tc>
          <w:tcPr>
            <w:tcW w:w="915" w:type="dxa"/>
            <w:vAlign w:val="center"/>
          </w:tcPr>
          <w:p w14:paraId="1B76FCFD" w14:textId="4EA7D30E"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6D89B092" w14:textId="3F3626B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r>
    </w:tbl>
    <w:p w14:paraId="7690E61C" w14:textId="77777777" w:rsidR="00E671BF" w:rsidRDefault="00E671BF" w:rsidP="00E671BF"/>
    <w:p w14:paraId="76D46831" w14:textId="77777777" w:rsidR="00E671BF" w:rsidRDefault="00E671BF" w:rsidP="00E671BF"/>
    <w:p w14:paraId="5EDF520F" w14:textId="77777777" w:rsidR="00E671BF" w:rsidRPr="00E671BF" w:rsidRDefault="00E671BF" w:rsidP="00E671BF"/>
    <w:p w14:paraId="0F164F2D" w14:textId="76FC6054" w:rsidR="00D51A6F" w:rsidRDefault="00BE7488" w:rsidP="00D51A6F">
      <w:pPr>
        <w:pStyle w:val="Heading2"/>
      </w:pPr>
      <w:bookmarkStart w:id="165" w:name="_Toc368127012"/>
      <w:r>
        <w:t xml:space="preserve">3.5.  </w:t>
      </w:r>
      <w:r w:rsidR="00D51A6F" w:rsidRPr="0040221C">
        <w:t>Arquitectura del sistema</w:t>
      </w:r>
      <w:bookmarkEnd w:id="163"/>
      <w:bookmarkEnd w:id="164"/>
      <w:bookmarkEnd w:id="165"/>
    </w:p>
    <w:p w14:paraId="24E7DA5F" w14:textId="77777777" w:rsidR="008A1614" w:rsidRDefault="008A1614" w:rsidP="0028735F"/>
    <w:p w14:paraId="6DB130E5" w14:textId="46CDB017" w:rsidR="008A1614" w:rsidRDefault="00BE7488" w:rsidP="0028735F">
      <w:pPr>
        <w:pStyle w:val="Heading3"/>
      </w:pPr>
      <w:bookmarkStart w:id="166" w:name="_Toc368127013"/>
      <w:r>
        <w:t xml:space="preserve">3.5.1.  </w:t>
      </w:r>
      <w:r w:rsidR="00726AE6">
        <w:t>Diseño visual (</w:t>
      </w:r>
      <w:proofErr w:type="spellStart"/>
      <w:r w:rsidR="00726AE6">
        <w:t>Storyboard</w:t>
      </w:r>
      <w:proofErr w:type="spellEnd"/>
      <w:r w:rsidR="00726AE6">
        <w:t xml:space="preserve">) </w:t>
      </w:r>
      <w:r w:rsidR="008A1614">
        <w:t>de la aplicación web</w:t>
      </w:r>
      <w:bookmarkEnd w:id="166"/>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167" w:author="Borja Gonzalez" w:date="2017-09-08T10:44:00Z"/>
        </w:rPr>
      </w:pPr>
    </w:p>
    <w:p w14:paraId="254E275E" w14:textId="74CC9108" w:rsidR="008A1614" w:rsidRDefault="003B170A" w:rsidP="0028735F">
      <w:pPr>
        <w:rPr>
          <w:ins w:id="168" w:author="Borja Gonzalez" w:date="2017-09-08T10:44:00Z"/>
        </w:rPr>
      </w:pPr>
      <w:r w:rsidRPr="00052B1B">
        <w:rPr>
          <w:noProof/>
          <w:lang w:val="en-US"/>
        </w:rPr>
        <w:drawing>
          <wp:inline distT="0" distB="0" distL="0" distR="0" wp14:anchorId="21D491D1" wp14:editId="0DBB44C8">
            <wp:extent cx="4457700" cy="3347751"/>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r="-161" b="43842"/>
                    <a:stretch/>
                  </pic:blipFill>
                  <pic:spPr bwMode="auto">
                    <a:xfrm>
                      <a:off x="0" y="0"/>
                      <a:ext cx="4458915" cy="3348663"/>
                    </a:xfrm>
                    <a:prstGeom prst="rect">
                      <a:avLst/>
                    </a:prstGeom>
                    <a:noFill/>
                    <a:ln>
                      <a:noFill/>
                    </a:ln>
                    <a:extLst>
                      <a:ext uri="{53640926-AAD7-44d8-BBD7-CCE9431645EC}">
                        <a14:shadowObscured xmlns:a14="http://schemas.microsoft.com/office/drawing/2010/main"/>
                      </a:ext>
                    </a:extLst>
                  </pic:spPr>
                </pic:pic>
              </a:graphicData>
            </a:graphic>
          </wp:inline>
        </w:drawing>
      </w:r>
    </w:p>
    <w:p w14:paraId="0505827B" w14:textId="77777777" w:rsidR="008A1614" w:rsidRDefault="008A1614" w:rsidP="0028735F">
      <w:pPr>
        <w:rPr>
          <w:ins w:id="169" w:author="Borja Gonzalez" w:date="2017-09-08T11:09:00Z"/>
        </w:rPr>
      </w:pPr>
    </w:p>
    <w:p w14:paraId="76136A52" w14:textId="66017977" w:rsidR="00065470" w:rsidRDefault="00065470" w:rsidP="0028735F">
      <w:r>
        <w:t>En la sección de inicio encontramos una breve descripción de cómo funciona la página web.</w:t>
      </w:r>
      <w:ins w:id="170" w:author="Borja Gonzalez" w:date="2017-09-26T13:09:00Z">
        <w:r w:rsidR="003B170A">
          <w:t xml:space="preserve"> Desde esta sección podemos navegar a la secci</w:t>
        </w:r>
      </w:ins>
      <w:ins w:id="171" w:author="Borja Gonzalez" w:date="2017-09-26T13:10:00Z">
        <w:r w:rsidR="003B170A">
          <w:t>ón de pacientes o de datos, simplemente haciendo clic en la pestaña correspondiente.</w:t>
        </w:r>
      </w:ins>
    </w:p>
    <w:p w14:paraId="1FB08E84" w14:textId="77777777" w:rsidR="00065470" w:rsidRDefault="00065470" w:rsidP="0028735F"/>
    <w:p w14:paraId="75FA6B1C" w14:textId="7112996F" w:rsidR="00065470" w:rsidRPr="008A1614" w:rsidRDefault="00BE7488" w:rsidP="0028735F">
      <w:pPr>
        <w:pStyle w:val="Heading4"/>
      </w:pPr>
      <w:r>
        <w:t xml:space="preserve">3.5.1.2  </w:t>
      </w:r>
      <w:r w:rsidR="00065470">
        <w:t>Sección de Pacientes</w:t>
      </w:r>
    </w:p>
    <w:p w14:paraId="657935D7" w14:textId="2FAD0089" w:rsidR="00065470" w:rsidRDefault="003B170A" w:rsidP="00D51A6F">
      <w:pPr>
        <w:pStyle w:val="Heading2"/>
      </w:pPr>
      <w:bookmarkStart w:id="172" w:name="_Toc364792197"/>
      <w:bookmarkStart w:id="173" w:name="_Toc366229219"/>
      <w:ins w:id="174" w:author="Borja Gonzalez" w:date="2017-09-26T13:04:00Z">
        <w:r>
          <w:rPr>
            <w:noProof/>
            <w:lang w:val="en-US"/>
          </w:rPr>
          <w:drawing>
            <wp:inline distT="0" distB="0" distL="0" distR="0" wp14:anchorId="7B5D0AFB" wp14:editId="72F2A17E">
              <wp:extent cx="4457700" cy="5958763"/>
              <wp:effectExtent l="0" t="0" r="0" b="1079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8482" cy="5959808"/>
                      </a:xfrm>
                      <a:prstGeom prst="rect">
                        <a:avLst/>
                      </a:prstGeom>
                      <a:noFill/>
                      <a:ln>
                        <a:noFill/>
                      </a:ln>
                    </pic:spPr>
                  </pic:pic>
                </a:graphicData>
              </a:graphic>
            </wp:inline>
          </w:drawing>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val="en-US"/>
        </w:rPr>
        <w:drawing>
          <wp:inline distT="0" distB="0" distL="0" distR="0" wp14:anchorId="6FB1753C" wp14:editId="34767667">
            <wp:extent cx="4455431" cy="59436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Heading3"/>
      </w:pPr>
      <w:bookmarkStart w:id="175" w:name="_Toc368127014"/>
      <w:r>
        <w:t xml:space="preserve">3.5.2  </w:t>
      </w:r>
      <w:r w:rsidR="003022BA">
        <w:t>Esquema del modelo de datos</w:t>
      </w:r>
      <w:bookmarkEnd w:id="175"/>
    </w:p>
    <w:p w14:paraId="238E9047" w14:textId="50A3490F" w:rsidR="00A2322F" w:rsidRDefault="00BE7488" w:rsidP="00A2322F">
      <w:pPr>
        <w:pStyle w:val="Heading4"/>
        <w:rPr>
          <w:ins w:id="176" w:author="Borja Gonzalez" w:date="2017-09-08T18:13:00Z"/>
        </w:rPr>
      </w:pPr>
      <w:r>
        <w:t xml:space="preserve">3.5.2.1  </w:t>
      </w:r>
      <w:r w:rsidR="00A2322F">
        <w:t xml:space="preserve">EER – </w:t>
      </w:r>
      <w:proofErr w:type="spellStart"/>
      <w:r w:rsidR="00A2322F">
        <w:t>Enhanced</w:t>
      </w:r>
      <w:proofErr w:type="spellEnd"/>
      <w:r w:rsidR="00A2322F">
        <w:t xml:space="preserve"> </w:t>
      </w:r>
      <w:proofErr w:type="spellStart"/>
      <w:r w:rsidR="00A2322F">
        <w:t>Entity-relationship</w:t>
      </w:r>
      <w:proofErr w:type="spellEnd"/>
      <w:r w:rsidR="00A2322F">
        <w:t xml:space="preserve"> </w:t>
      </w:r>
      <w:proofErr w:type="spellStart"/>
      <w:r w:rsidR="00A2322F">
        <w:t>model</w:t>
      </w:r>
      <w:proofErr w:type="spellEnd"/>
    </w:p>
    <w:p w14:paraId="1D79ED7B" w14:textId="77777777" w:rsidR="006C174E" w:rsidRPr="006C174E" w:rsidRDefault="006C174E" w:rsidP="006C174E"/>
    <w:p w14:paraId="543DAD9C" w14:textId="77777777" w:rsidR="006C174E" w:rsidRPr="006C174E" w:rsidRDefault="006C174E" w:rsidP="006C174E">
      <w:commentRangeStart w:id="177"/>
      <w:r w:rsidRPr="006C174E">
        <w:t>Un </w:t>
      </w:r>
      <w:r w:rsidRPr="006C174E">
        <w:rPr>
          <w:bCs/>
        </w:rPr>
        <w:t>modelo entidad-relación</w:t>
      </w:r>
      <w:r w:rsidRPr="006C174E">
        <w:t> o </w:t>
      </w:r>
      <w:r w:rsidRPr="006C174E">
        <w:rPr>
          <w:bCs/>
        </w:rPr>
        <w:t>diagrama entidad-relación</w:t>
      </w:r>
      <w:r w:rsidRPr="006C174E">
        <w:t> (a veces denominado por sus siglas en inglés, </w:t>
      </w:r>
      <w:r w:rsidRPr="006C174E">
        <w:rPr>
          <w:bCs/>
        </w:rPr>
        <w:t>E-R</w:t>
      </w:r>
      <w:r w:rsidRPr="006C174E">
        <w:t> </w:t>
      </w:r>
      <w:r w:rsidRPr="006C174E">
        <w:rPr>
          <w:iCs/>
        </w:rPr>
        <w:t>"</w:t>
      </w:r>
      <w:proofErr w:type="spellStart"/>
      <w:r w:rsidRPr="006C174E">
        <w:rPr>
          <w:iCs/>
        </w:rPr>
        <w:t>Entity</w:t>
      </w:r>
      <w:proofErr w:type="spellEnd"/>
      <w:r w:rsidRPr="006C174E">
        <w:rPr>
          <w:iCs/>
        </w:rPr>
        <w:t xml:space="preserve"> </w:t>
      </w:r>
      <w:proofErr w:type="spellStart"/>
      <w:r w:rsidRPr="006C174E">
        <w:rPr>
          <w:iCs/>
        </w:rPr>
        <w:t>relationship</w:t>
      </w:r>
      <w:proofErr w:type="spellEnd"/>
      <w:r w:rsidRPr="006C174E">
        <w:rPr>
          <w:iCs/>
        </w:rPr>
        <w:t>"</w:t>
      </w:r>
      <w:r w:rsidRPr="006C174E">
        <w:t>; en español </w:t>
      </w:r>
      <w:r w:rsidRPr="006C174E">
        <w:rPr>
          <w:bCs/>
        </w:rPr>
        <w:t>DER</w:t>
      </w:r>
      <w:r w:rsidRPr="006C174E">
        <w:t>: "Diagrama de Entidad-Relación") es una herramienta para el </w:t>
      </w:r>
      <w:hyperlink r:id="rId62" w:tooltip="Modelo de datos" w:history="1">
        <w:r w:rsidRPr="00762B80">
          <w:rPr>
            <w:rStyle w:val="Hyperlink"/>
            <w:color w:val="auto"/>
            <w:u w:val="none"/>
          </w:rPr>
          <w:t>modelado de datos</w:t>
        </w:r>
      </w:hyperlink>
      <w:r w:rsidRPr="006C174E">
        <w:t> que permite representar las entidades relevantes de un </w:t>
      </w:r>
      <w:hyperlink r:id="rId63" w:tooltip="Sistema de información" w:history="1">
        <w:r w:rsidRPr="00762B80">
          <w:rPr>
            <w:rStyle w:val="Hyperlink"/>
            <w:color w:val="auto"/>
            <w:u w:val="none"/>
          </w:rPr>
          <w:t>sistema de información</w:t>
        </w:r>
      </w:hyperlink>
      <w:r w:rsidRPr="006C174E">
        <w:t> así como sus interrelaciones y propiedades.</w:t>
      </w:r>
      <w:commentRangeEnd w:id="177"/>
      <w:r w:rsidR="003022BA">
        <w:rPr>
          <w:rStyle w:val="CommentReference"/>
        </w:rPr>
        <w:commentReference w:id="177"/>
      </w:r>
    </w:p>
    <w:p w14:paraId="0B62F8D5" w14:textId="77777777" w:rsidR="00DE7CD9" w:rsidRPr="00DE7CD9" w:rsidRDefault="00DE7CD9" w:rsidP="0028735F"/>
    <w:p w14:paraId="3D958D56" w14:textId="2B25205A" w:rsidR="00FB5B11" w:rsidRPr="00FB5B11" w:rsidRDefault="00BA2FE4" w:rsidP="0028735F">
      <w:r w:rsidRPr="00DE7CD9">
        <w:rPr>
          <w:noProof/>
          <w:lang w:val="en-US"/>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BEBA8EAE-BF5A-486C-A8C5-ECC9F3942E4B}">
                          <a14:imgProps xmlns:a14="http://schemas.microsoft.com/office/drawing/2010/main">
                            <a14:imgLayer r:embed="rId65">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78" w:author="Borja Gonzalez" w:date="2017-09-08T18:30:00Z"/>
        </w:rPr>
      </w:pPr>
    </w:p>
    <w:p w14:paraId="43BBA575" w14:textId="2E01FC98" w:rsidR="00850FEB" w:rsidRDefault="0036703B" w:rsidP="0028735F">
      <w:r>
        <w:t>La base de datos está formada por dos tablas</w:t>
      </w:r>
      <w:r w:rsidR="003F7C6A">
        <w:t xml:space="preserve"> relacionadas (1…n) , lo que quiere decir que por cada paciente podrán existir varios sets de datos. En este tipo de relaciones siempre existe un </w:t>
      </w:r>
      <w:proofErr w:type="spellStart"/>
      <w:r w:rsidR="003F7C6A">
        <w:t>Foreign</w:t>
      </w:r>
      <w:proofErr w:type="spellEnd"/>
      <w:r w:rsidR="003F7C6A">
        <w:t xml:space="preserve"> Key, que </w:t>
      </w:r>
      <w:r w:rsidR="00A562AB">
        <w:t>es la clave</w:t>
      </w:r>
      <w:r w:rsidR="003F7C6A">
        <w:t xml:space="preserve"> que relaciona el set de datos con el </w:t>
      </w:r>
      <w:commentRangeStart w:id="179"/>
      <w:r w:rsidR="003F7C6A">
        <w:t>paciente</w:t>
      </w:r>
      <w:commentRangeEnd w:id="179"/>
      <w:r w:rsidR="00677A83">
        <w:rPr>
          <w:rStyle w:val="CommentReference"/>
        </w:rPr>
        <w:commentReference w:id="179"/>
      </w:r>
      <w:r w:rsidR="003F7C6A">
        <w:t>.</w:t>
      </w:r>
      <w:r w:rsidR="00E333DA">
        <w:t xml:space="preserve"> </w:t>
      </w:r>
    </w:p>
    <w:p w14:paraId="0B7FACF4" w14:textId="77777777" w:rsidR="004357C6" w:rsidRDefault="004357C6" w:rsidP="0028735F"/>
    <w:p w14:paraId="6BE6D26F" w14:textId="29F96B95" w:rsidR="004357C6" w:rsidRDefault="004357C6" w:rsidP="00A9060F">
      <w:pPr>
        <w:pStyle w:val="Heading4"/>
      </w:pPr>
      <w:r>
        <w:t>3.5.2.2. Tabla de pacientes</w:t>
      </w:r>
    </w:p>
    <w:p w14:paraId="60A0FDE8" w14:textId="77777777" w:rsidR="004357C6" w:rsidRDefault="004357C6" w:rsidP="00A9060F"/>
    <w:p w14:paraId="1B3991C3" w14:textId="76BE93FF" w:rsidR="004357C6" w:rsidRDefault="004357C6" w:rsidP="00A9060F">
      <w:r>
        <w:t>La tabla de pacientes consiste de los siguientes elementos:</w:t>
      </w:r>
    </w:p>
    <w:p w14:paraId="44F143B0" w14:textId="77777777" w:rsidR="004357C6" w:rsidRDefault="004357C6" w:rsidP="00A9060F"/>
    <w:p w14:paraId="08408E68" w14:textId="50FF2B08" w:rsidR="004357C6" w:rsidRDefault="004357C6" w:rsidP="00A9060F">
      <w:pPr>
        <w:rPr>
          <w:ins w:id="180"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81"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82"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Heading4"/>
      </w:pPr>
      <w:r>
        <w:t>3.5.2.3. Tabla de datos de pacientes</w:t>
      </w:r>
    </w:p>
    <w:p w14:paraId="3D943212" w14:textId="77777777" w:rsidR="00A9060F" w:rsidRDefault="00A9060F" w:rsidP="009370C0"/>
    <w:p w14:paraId="7951BAA5" w14:textId="6FAEEFE0" w:rsidR="00A9060F" w:rsidRPr="00A9060F" w:rsidRDefault="00A9060F" w:rsidP="009370C0">
      <w:r>
        <w:t>La tabla de datos de los pacientes consiste de los siguientes elementos:</w:t>
      </w:r>
    </w:p>
    <w:p w14:paraId="72EA48E5" w14:textId="77777777" w:rsidR="00A9060F" w:rsidRDefault="00A9060F" w:rsidP="009370C0"/>
    <w:p w14:paraId="6AC3258E" w14:textId="77DF2703" w:rsidR="00A9060F" w:rsidRDefault="00A9060F" w:rsidP="009370C0">
      <w:proofErr w:type="spellStart"/>
      <w:r w:rsidRPr="009370C0">
        <w:rPr>
          <w:b/>
          <w:u w:val="single"/>
        </w:rPr>
        <w:t>Id_datos</w:t>
      </w:r>
      <w:proofErr w:type="spellEnd"/>
      <w:r w:rsidRPr="009370C0">
        <w:rPr>
          <w:b/>
          <w:u w:val="single"/>
        </w:rPr>
        <w:t>:</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proofErr w:type="spellStart"/>
      <w:r w:rsidRPr="009370C0">
        <w:rPr>
          <w:b/>
          <w:u w:val="single"/>
        </w:rPr>
        <w:t>Time_ms</w:t>
      </w:r>
      <w:proofErr w:type="spellEnd"/>
      <w:r w:rsidRPr="009370C0">
        <w:rPr>
          <w:b/>
          <w:u w:val="single"/>
        </w:rPr>
        <w:t>:</w:t>
      </w:r>
      <w:r>
        <w:t xml:space="preserve"> Campo de tipo texto que corresponde a un </w:t>
      </w:r>
      <w:proofErr w:type="spellStart"/>
      <w:r>
        <w:t>array</w:t>
      </w:r>
      <w:proofErr w:type="spellEnd"/>
      <w:r>
        <w:t xml:space="preserve">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w:t>
      </w:r>
      <w:proofErr w:type="spellStart"/>
      <w:r w:rsidR="0087181C">
        <w:t>array</w:t>
      </w:r>
      <w:proofErr w:type="spellEnd"/>
      <w:r w:rsidR="0087181C">
        <w:t>.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 xml:space="preserve">Campo de tipo texto que corresponde a un </w:t>
      </w:r>
      <w:proofErr w:type="spellStart"/>
      <w:r w:rsidR="00FC0B72">
        <w:t>array</w:t>
      </w:r>
      <w:proofErr w:type="spellEnd"/>
      <w:r w:rsidR="00FC0B72">
        <w:t xml:space="preserve">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w:t>
      </w:r>
      <w:proofErr w:type="spellStart"/>
      <w:r w:rsidR="00FC0B72">
        <w:t>array</w:t>
      </w:r>
      <w:proofErr w:type="spellEnd"/>
      <w:r w:rsidR="00FC0B72">
        <w:t>.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w:t>
      </w:r>
      <w:proofErr w:type="spellStart"/>
      <w:r>
        <w:t>array</w:t>
      </w:r>
      <w:proofErr w:type="spellEnd"/>
      <w:r>
        <w:t xml:space="preserve">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w:t>
      </w:r>
      <w:proofErr w:type="spellStart"/>
      <w:r>
        <w:t>array</w:t>
      </w:r>
      <w:proofErr w:type="spellEnd"/>
      <w:r>
        <w:t>.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w:t>
      </w:r>
      <w:proofErr w:type="spellStart"/>
      <w:r>
        <w:t>array</w:t>
      </w:r>
      <w:proofErr w:type="spellEnd"/>
      <w:r>
        <w:t xml:space="preserve">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w:t>
      </w:r>
      <w:proofErr w:type="spellStart"/>
      <w:r>
        <w:t>array</w:t>
      </w:r>
      <w:proofErr w:type="spellEnd"/>
      <w:r>
        <w:t>.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proofErr w:type="spellStart"/>
      <w:r>
        <w:rPr>
          <w:b/>
          <w:u w:val="single"/>
        </w:rPr>
        <w:t>N_Paciente</w:t>
      </w:r>
      <w:proofErr w:type="spellEnd"/>
      <w:r>
        <w:rPr>
          <w:b/>
          <w:u w:val="single"/>
        </w:rPr>
        <w:t xml:space="preserv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proofErr w:type="spellStart"/>
      <w:r w:rsidRPr="00B41153">
        <w:rPr>
          <w:b/>
          <w:u w:val="single"/>
        </w:rPr>
        <w:t>Max_c</w:t>
      </w:r>
      <w:proofErr w:type="spellEnd"/>
      <w:r w:rsidRPr="00B41153">
        <w:rPr>
          <w:b/>
          <w:u w:val="single"/>
        </w:rPr>
        <w:t>:</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proofErr w:type="spellStart"/>
      <w:r w:rsidRPr="00B41153">
        <w:rPr>
          <w:b/>
          <w:u w:val="single"/>
        </w:rPr>
        <w:t>Min_c</w:t>
      </w:r>
      <w:proofErr w:type="spellEnd"/>
      <w:r w:rsidRPr="00B41153">
        <w:rPr>
          <w:b/>
          <w:u w:val="single"/>
        </w:rPr>
        <w:t>:</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proofErr w:type="spellStart"/>
      <w:r w:rsidRPr="00B41153">
        <w:rPr>
          <w:b/>
          <w:u w:val="single"/>
        </w:rPr>
        <w:t>Max_s</w:t>
      </w:r>
      <w:proofErr w:type="spellEnd"/>
      <w:r w:rsidRPr="00B41153">
        <w:rPr>
          <w:b/>
          <w:u w:val="single"/>
        </w:rPr>
        <w:t>:</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proofErr w:type="spellStart"/>
      <w:r w:rsidRPr="00B41153">
        <w:rPr>
          <w:b/>
          <w:u w:val="single"/>
        </w:rPr>
        <w:t>Min_s</w:t>
      </w:r>
      <w:proofErr w:type="spellEnd"/>
      <w:r w:rsidRPr="00B41153">
        <w:rPr>
          <w:b/>
          <w:u w:val="single"/>
        </w:rPr>
        <w:t>:</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proofErr w:type="spellStart"/>
      <w:r w:rsidRPr="00B41153">
        <w:rPr>
          <w:b/>
          <w:u w:val="single"/>
        </w:rPr>
        <w:t>Max_t</w:t>
      </w:r>
      <w:proofErr w:type="spellEnd"/>
      <w:r w:rsidRPr="00B41153">
        <w:rPr>
          <w:b/>
          <w:u w:val="single"/>
        </w:rPr>
        <w: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proofErr w:type="spellStart"/>
      <w:r w:rsidRPr="00B41153">
        <w:rPr>
          <w:b/>
          <w:u w:val="single"/>
        </w:rPr>
        <w:t>Min_t</w:t>
      </w:r>
      <w:proofErr w:type="spellEnd"/>
      <w:r w:rsidRPr="00B41153">
        <w:rPr>
          <w:b/>
          <w:u w:val="single"/>
        </w:rPr>
        <w: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796023B4" w14:textId="77777777" w:rsidR="00F56CA6" w:rsidRDefault="00F56CA6" w:rsidP="00F56CA6"/>
    <w:p w14:paraId="2D0A04DC" w14:textId="77777777" w:rsidR="00252FD8" w:rsidRPr="009370C0" w:rsidRDefault="00252FD8" w:rsidP="00252FD8"/>
    <w:p w14:paraId="1123EAF5" w14:textId="77777777" w:rsidR="004357C6" w:rsidRDefault="004357C6" w:rsidP="0028735F"/>
    <w:p w14:paraId="10C74C9A" w14:textId="23369D3E" w:rsidR="00850FEB" w:rsidRDefault="00BE7488" w:rsidP="0028735F">
      <w:pPr>
        <w:pStyle w:val="Heading3"/>
        <w:rPr>
          <w:ins w:id="183" w:author="Borja Gonzalez" w:date="2017-09-26T16:27:00Z"/>
        </w:rPr>
      </w:pPr>
      <w:bookmarkStart w:id="184" w:name="_Toc368127015"/>
      <w:r>
        <w:t xml:space="preserve">3.5.3  </w:t>
      </w:r>
      <w:r w:rsidR="003B3448">
        <w:t>Estructura del archivo CSV</w:t>
      </w:r>
      <w:bookmarkEnd w:id="184"/>
    </w:p>
    <w:p w14:paraId="4292E54F" w14:textId="77777777" w:rsidR="00B41153" w:rsidRDefault="00B41153" w:rsidP="00B41153">
      <w:pPr>
        <w:rPr>
          <w:ins w:id="185" w:author="Borja Gonzalez" w:date="2017-09-26T16:27:00Z"/>
        </w:rPr>
      </w:pPr>
    </w:p>
    <w:p w14:paraId="604626C0" w14:textId="77777777" w:rsidR="00B41153" w:rsidRDefault="00B41153" w:rsidP="00B41153">
      <w:r>
        <w:fldChar w:fldCharType="begin"/>
      </w:r>
      <w:r>
        <w:instrText xml:space="preserve"> LINK Excel.Sheet.8 "Macintosh HD:Users:Borja:Desktop:TFG:Pruebas_csv:Eloy_Prueba_1.csv" "Eloy_Prueba_1.csv!R1C1:R4C6" \a \f 5 \h </w:instrText>
      </w:r>
      <w:r>
        <w:fldChar w:fldCharType="separate"/>
      </w:r>
    </w:p>
    <w:tbl>
      <w:tblPr>
        <w:tblStyle w:val="TableGrid"/>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proofErr w:type="spellStart"/>
            <w:r w:rsidRPr="00073B4F">
              <w:rPr>
                <w:sz w:val="20"/>
                <w:szCs w:val="20"/>
              </w:rPr>
              <w:t>Time_ms</w:t>
            </w:r>
            <w:proofErr w:type="spellEnd"/>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1C3A298D" w:rsidR="003B3448" w:rsidRDefault="003F141D" w:rsidP="0028735F">
      <w:r>
        <w:t>La primera</w:t>
      </w:r>
      <w:r w:rsidR="004E1EED">
        <w:t xml:space="preserve"> tabla muestra el contenido original </w:t>
      </w:r>
      <w:r>
        <w:t>del archivo CSV. La tabla siguiente muestra como se almacenarían los datos en la base de datos, donde se guardan los números redondeados a dos números decimales para que la sesión de movimiento no ocupe mucho espacio.</w:t>
      </w:r>
      <w:r w:rsidR="00403458">
        <w:t xml:space="preserve"> Aunque pueda parecer que se pierde exactitud, no ocurre así ya que a la hora de mostrar los gráficos, nos encontramos valores de </w:t>
      </w:r>
      <w:r w:rsidR="00FB6C2E">
        <w:t>entre 50 y -50 grados en los distintos rangos de movimientos, por lo que un cambio de 0.001 grados no se aprecia en absoluto en los gráficos.</w:t>
      </w:r>
    </w:p>
    <w:p w14:paraId="3226676E" w14:textId="560F620A" w:rsidR="00E333DA" w:rsidRDefault="00E333DA" w:rsidP="0028735F">
      <w:r>
        <w:fldChar w:fldCharType="begin"/>
      </w:r>
      <w:r>
        <w:instrText xml:space="preserve"> LINK </w:instrText>
      </w:r>
      <w:r w:rsidR="00CF2B10">
        <w:instrText xml:space="preserve">Excel.Sheet.8 "Macintosh HD:Users:Borja:Desktop:TFG:Pruebas_csv:Eloy_prueba_1.xlsx" Sheet1!R1C1:R16C4 </w:instrText>
      </w:r>
      <w:r>
        <w:instrText xml:space="preserve">\a \f 5 \h </w:instrText>
      </w:r>
      <w:r>
        <w:fldChar w:fldCharType="separate"/>
      </w:r>
    </w:p>
    <w:tbl>
      <w:tblPr>
        <w:tblStyle w:val="TableGrid"/>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proofErr w:type="spellStart"/>
            <w:r w:rsidRPr="00E333DA">
              <w:t>Time_ms</w:t>
            </w:r>
            <w:proofErr w:type="spellEnd"/>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186" w:name="RANGE!B2:B12"/>
            <w:r w:rsidRPr="00E333DA">
              <w:t>-0,10</w:t>
            </w:r>
            <w:bookmarkEnd w:id="186"/>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r w:rsidR="00C13C50">
        <w:rPr>
          <w:rStyle w:val="CommentReference"/>
        </w:rPr>
        <w:commentReference w:id="187"/>
      </w:r>
    </w:p>
    <w:p w14:paraId="0201CF32" w14:textId="77777777" w:rsidR="003B3448" w:rsidRDefault="003B3448" w:rsidP="0028735F"/>
    <w:p w14:paraId="1060ADA3" w14:textId="227D7691" w:rsidR="002F10CA" w:rsidRDefault="00FB6C2E" w:rsidP="0028735F">
      <w:pPr>
        <w:rPr>
          <w:ins w:id="188" w:author="Borja Gonzalez" w:date="2017-09-26T22:10:00Z"/>
        </w:rPr>
      </w:pPr>
      <w:r>
        <w:t>El</w:t>
      </w:r>
      <w:r w:rsidR="002F10CA">
        <w:t xml:space="preserve"> archivo CSV </w:t>
      </w:r>
      <w:r w:rsidR="003F141D">
        <w:t>es</w:t>
      </w:r>
      <w:r w:rsidR="002F10CA">
        <w:t xml:space="preserve"> </w:t>
      </w:r>
      <w:r w:rsidR="003D22AD">
        <w:t>un documento de texto delimitado por un punto y coma (</w:t>
      </w:r>
      <w:proofErr w:type="spellStart"/>
      <w:r w:rsidR="003D22AD">
        <w:t>semicolon</w:t>
      </w:r>
      <w:proofErr w:type="spellEnd"/>
      <w:r w:rsidR="003D22AD">
        <w:t xml:space="preserve">) que divide los datos en tiempo, movimiento coronal, movimiento sagital, movimiento transversal y datos adicionales que ayudan a calcular los previamente dichos. Éstos últimos datos no serán utilizados ya que no son </w:t>
      </w:r>
      <w:commentRangeStart w:id="189"/>
      <w:r w:rsidR="003D22AD">
        <w:t>necesarios</w:t>
      </w:r>
      <w:commentRangeEnd w:id="189"/>
      <w:r w:rsidR="009046E6">
        <w:rPr>
          <w:rStyle w:val="CommentReference"/>
        </w:rPr>
        <w:commentReference w:id="189"/>
      </w:r>
      <w:r w:rsidR="003D22AD">
        <w:t>.</w:t>
      </w:r>
      <w:ins w:id="190" w:author="Borja Gonzalez" w:date="2017-09-26T16:33:00Z">
        <w:r w:rsidR="00073B4F">
          <w:t xml:space="preserve"> </w:t>
        </w:r>
      </w:ins>
      <w:ins w:id="191" w:author="Borja Gonzalez" w:date="2017-09-26T22:07:00Z">
        <w:r>
          <w:t xml:space="preserve">De un forma simplificada podemos ver este archivo como un listado de columnas donde se encuentran los datos de tiempo (valores enteros) y valores del </w:t>
        </w:r>
      </w:ins>
      <w:ins w:id="192" w:author="Borja Gonzalez" w:date="2017-09-26T22:09:00Z">
        <w:r>
          <w:t xml:space="preserve">rango de </w:t>
        </w:r>
      </w:ins>
      <w:ins w:id="193" w:author="Borja Gonzalez" w:date="2017-09-26T22:07:00Z">
        <w:r>
          <w:t xml:space="preserve">movimiento </w:t>
        </w:r>
      </w:ins>
      <w:ins w:id="194" w:author="Borja Gonzalez" w:date="2017-09-26T22:09:00Z">
        <w:r>
          <w:t>en los planos coronal, sagital y transversal (valores de punto flotante)</w:t>
        </w:r>
      </w:ins>
      <w:ins w:id="195" w:author="Borja Gonzalez" w:date="2017-09-26T22:10:00Z">
        <w:r>
          <w:t>. La primera fila contiene los nombres de cada columna.</w:t>
        </w:r>
      </w:ins>
    </w:p>
    <w:p w14:paraId="17F9EA13" w14:textId="77777777" w:rsidR="00FB6C2E" w:rsidRPr="003B3448" w:rsidRDefault="00FB6C2E" w:rsidP="0028735F"/>
    <w:p w14:paraId="147AD41B" w14:textId="51EFAC81" w:rsidR="00D51A6F" w:rsidRDefault="00BE7488" w:rsidP="00D51A6F">
      <w:pPr>
        <w:pStyle w:val="Heading1"/>
      </w:pPr>
      <w:bookmarkStart w:id="196" w:name="_Toc364792198"/>
      <w:bookmarkStart w:id="197" w:name="_Toc366229220"/>
      <w:bookmarkStart w:id="198" w:name="_Toc368127016"/>
      <w:bookmarkEnd w:id="172"/>
      <w:bookmarkEnd w:id="173"/>
      <w:r>
        <w:t xml:space="preserve">4.  </w:t>
      </w:r>
      <w:r w:rsidR="00D51A6F" w:rsidRPr="0040221C">
        <w:t>Implementación</w:t>
      </w:r>
      <w:bookmarkEnd w:id="196"/>
      <w:bookmarkEnd w:id="197"/>
      <w:bookmarkEnd w:id="198"/>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199" w:name="_Toc368127017"/>
      <w:r>
        <w:t>4.1.  Comunicación Cliente-Servidor</w:t>
      </w:r>
      <w:bookmarkEnd w:id="199"/>
    </w:p>
    <w:p w14:paraId="6428B3B9" w14:textId="77777777" w:rsidR="003100B2" w:rsidRPr="003100B2" w:rsidRDefault="003100B2" w:rsidP="00A51E6E"/>
    <w:p w14:paraId="20A4F491" w14:textId="6609A9F6" w:rsidR="003100B2" w:rsidRDefault="00FB6C2E" w:rsidP="00A51E6E">
      <w:r>
        <w:t>Para la comunicación entre el cliente/navegador y el servidor hemos utilizado</w:t>
      </w:r>
      <w:r w:rsidR="003100B2">
        <w:t xml:space="preserve"> sockets.io para establecer una comunicación bidireccional</w:t>
      </w:r>
      <w:ins w:id="200" w:author="Borja Gonzalez" w:date="2017-09-26T22:11:00Z">
        <w:r>
          <w:t xml:space="preserve">. </w:t>
        </w:r>
      </w:ins>
      <w:r w:rsidR="003100B2">
        <w:t>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201" w:name="_Toc368127018"/>
      <w:r>
        <w:t>4.1.1.  Servidor</w:t>
      </w:r>
      <w:bookmarkEnd w:id="201"/>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w:t>
      </w:r>
      <w:proofErr w:type="spellStart"/>
      <w:r>
        <w:t>expr</w:t>
      </w:r>
      <w:r w:rsidR="00F265D5">
        <w:t>ess</w:t>
      </w:r>
      <w:proofErr w:type="spellEnd"/>
      <w:r w:rsidR="00F265D5">
        <w:t>, socket.io, http</w:t>
      </w:r>
      <w:r>
        <w:t>):</w:t>
      </w:r>
    </w:p>
    <w:p w14:paraId="52C65D08" w14:textId="77777777" w:rsidR="000668F5" w:rsidRDefault="000668F5" w:rsidP="00A51E6E"/>
    <w:p w14:paraId="0997ECAC" w14:textId="3B099457" w:rsidR="00556E25" w:rsidRDefault="000668F5" w:rsidP="00A51E6E">
      <w:r>
        <w:rPr>
          <w:noProof/>
          <w:lang w:val="en-US"/>
        </w:rPr>
        <w:drawing>
          <wp:inline distT="0" distB="0" distL="0" distR="0" wp14:anchorId="2D3BD3B4" wp14:editId="79C232D2">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r w:rsidR="00556E25">
        <w:t xml:space="preserve"> </w:t>
      </w:r>
    </w:p>
    <w:p w14:paraId="2A249980" w14:textId="77777777" w:rsidR="000668F5" w:rsidRDefault="000668F5" w:rsidP="00A51E6E"/>
    <w:p w14:paraId="59219D0A" w14:textId="0008DE8F" w:rsidR="000668F5" w:rsidRDefault="000668F5" w:rsidP="00A51E6E">
      <w:r>
        <w:t xml:space="preserve">2.  </w:t>
      </w:r>
      <w:r w:rsidR="00F265D5">
        <w:t>Utilizando el middleware estático, especificamos la carpeta pública del servidor para disponer de l</w:t>
      </w:r>
      <w:r w:rsidR="00447BFC">
        <w:t>as páginas</w:t>
      </w:r>
      <w:ins w:id="202" w:author="Borja Gonzalez" w:date="2017-09-26T22:12:00Z">
        <w:r w:rsidR="00FB6C2E">
          <w:t xml:space="preserve"> </w:t>
        </w:r>
      </w:ins>
      <w:r w:rsidR="00F265D5">
        <w:t>HTML. Ést</w:t>
      </w:r>
      <w:r w:rsidR="00447BFC">
        <w:t>as páginas</w:t>
      </w:r>
      <w:ins w:id="203"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las códigos HTML (index.html, paciente.html y evolución.html) se encuentran en la carpeta </w:t>
      </w:r>
      <w:proofErr w:type="spellStart"/>
      <w:r w:rsidR="00F265D5">
        <w:t>pagina_</w:t>
      </w:r>
      <w:r w:rsidR="00F137C1">
        <w:t>web</w:t>
      </w:r>
      <w:proofErr w:type="spellEnd"/>
      <w:r w:rsidR="00F137C1">
        <w:t>.</w:t>
      </w:r>
    </w:p>
    <w:p w14:paraId="46510B9E" w14:textId="77777777" w:rsidR="00F265D5" w:rsidRDefault="00F265D5" w:rsidP="00A51E6E"/>
    <w:p w14:paraId="4AA5484C" w14:textId="1DE50CB3" w:rsidR="00F265D5" w:rsidRDefault="00F137C1" w:rsidP="00EA3329">
      <w:r>
        <w:rPr>
          <w:noProof/>
          <w:lang w:val="en-US"/>
        </w:rPr>
        <w:drawing>
          <wp:inline distT="0" distB="0" distL="0" distR="0" wp14:anchorId="21576DFF" wp14:editId="2D92DDC2">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p>
    <w:p w14:paraId="73C23152" w14:textId="77777777" w:rsidR="00F265D5" w:rsidRPr="00F265D5" w:rsidRDefault="00F265D5" w:rsidP="00F265D5"/>
    <w:p w14:paraId="010D03B1" w14:textId="7BEB0A8D" w:rsidR="00F265D5" w:rsidRDefault="00F265D5" w:rsidP="00F265D5"/>
    <w:p w14:paraId="0300B57E" w14:textId="0D502525" w:rsidR="00F265D5" w:rsidRDefault="00F265D5" w:rsidP="00A51E6E">
      <w:r>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iniciara una comunicación </w:t>
      </w:r>
      <w:proofErr w:type="spellStart"/>
      <w:r w:rsidR="001837C3">
        <w:t>websocket</w:t>
      </w:r>
      <w:proofErr w:type="spellEnd"/>
      <w:r w:rsidR="001837C3">
        <w:t xml:space="preserve"> pasando la instancia como parámetro.</w:t>
      </w:r>
    </w:p>
    <w:p w14:paraId="5A8A73A4" w14:textId="77777777" w:rsidR="00F265D5" w:rsidRDefault="00F265D5" w:rsidP="00A51E6E"/>
    <w:p w14:paraId="3B59C731" w14:textId="1434D825" w:rsidR="001837C3" w:rsidRDefault="001837C3" w:rsidP="00A51E6E">
      <w:r>
        <w:rPr>
          <w:noProof/>
          <w:lang w:val="en-US"/>
        </w:rPr>
        <w:drawing>
          <wp:inline distT="0" distB="0" distL="0" distR="0" wp14:anchorId="1EE1E540" wp14:editId="73C6C0F4">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p>
    <w:p w14:paraId="60581F0E" w14:textId="77777777" w:rsidR="00F265D5" w:rsidRDefault="00F265D5" w:rsidP="00A51E6E"/>
    <w:p w14:paraId="2AE53E43" w14:textId="5EC7A851" w:rsidR="001837C3" w:rsidRDefault="001837C3" w:rsidP="00A51E6E">
      <w:r>
        <w:t xml:space="preserve">4.  Asociamos una función </w:t>
      </w:r>
      <w:proofErr w:type="spellStart"/>
      <w:r>
        <w:t>callback</w:t>
      </w:r>
      <w:proofErr w:type="spellEnd"/>
      <w:r>
        <w:t xml:space="preserve"> que se ejecutará cuando el cliente visite la página y establezca un </w:t>
      </w:r>
      <w:proofErr w:type="spellStart"/>
      <w:r>
        <w:t>websocket</w:t>
      </w:r>
      <w:proofErr w:type="spellEnd"/>
      <w:r>
        <w:t>. A partir de aquí el servidor estará escuchando permanentemente a peticiones del cliente y mandará respuestas según lo que se solicite.</w:t>
      </w:r>
    </w:p>
    <w:p w14:paraId="2C911B72" w14:textId="77777777" w:rsidR="001837C3" w:rsidRDefault="001837C3" w:rsidP="00A51E6E"/>
    <w:p w14:paraId="7996D471" w14:textId="3ECE4F12" w:rsidR="001837C3" w:rsidRDefault="001837C3" w:rsidP="00A51E6E">
      <w:r>
        <w:rPr>
          <w:noProof/>
          <w:lang w:val="en-US"/>
        </w:rPr>
        <w:drawing>
          <wp:inline distT="0" distB="0" distL="0" distR="0" wp14:anchorId="3E8F6341" wp14:editId="6ECE00B1">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p>
    <w:p w14:paraId="2922FCD4" w14:textId="77777777" w:rsidR="001837C3" w:rsidRDefault="001837C3" w:rsidP="00A51E6E"/>
    <w:p w14:paraId="3E4A295B" w14:textId="22989C03" w:rsidR="001837C3" w:rsidRDefault="001837C3" w:rsidP="00A51E6E">
      <w:pPr>
        <w:pStyle w:val="Heading3"/>
      </w:pPr>
      <w:bookmarkStart w:id="204" w:name="_Toc368127019"/>
      <w:r>
        <w:t>4.1.2.  Cliente</w:t>
      </w:r>
      <w:bookmarkEnd w:id="204"/>
    </w:p>
    <w:p w14:paraId="135B3BA0" w14:textId="77777777" w:rsidR="00A51E6E" w:rsidRDefault="00A51E6E" w:rsidP="00A51E6E"/>
    <w:p w14:paraId="0911C9CB" w14:textId="50D3DD2C" w:rsidR="00A51E6E" w:rsidRDefault="00A51E6E" w:rsidP="00A51E6E">
      <w:r>
        <w:t xml:space="preserve">La parte del cliente es muy sencilla ya que solo tiene que inicializar una conexión que activará la función </w:t>
      </w:r>
      <w:proofErr w:type="spellStart"/>
      <w:r>
        <w:t>callback</w:t>
      </w:r>
      <w:proofErr w:type="spellEnd"/>
      <w:r>
        <w:t xml:space="preserve"> del servidor.</w:t>
      </w:r>
    </w:p>
    <w:p w14:paraId="6802DC8C" w14:textId="77777777" w:rsidR="00A51E6E" w:rsidRDefault="00A51E6E" w:rsidP="00A51E6E"/>
    <w:p w14:paraId="6AD8B38E" w14:textId="690E6094" w:rsidR="00A51E6E" w:rsidRDefault="00A51E6E" w:rsidP="00A51E6E">
      <w:r>
        <w:rPr>
          <w:noProof/>
          <w:lang w:val="en-US"/>
        </w:rPr>
        <w:drawing>
          <wp:inline distT="0" distB="0" distL="0" distR="0" wp14:anchorId="05A48910" wp14:editId="49DF95E4">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a:ext>
                    </a:extLst>
                  </pic:spPr>
                </pic:pic>
              </a:graphicData>
            </a:graphic>
          </wp:inline>
        </w:drawing>
      </w:r>
    </w:p>
    <w:p w14:paraId="27F4C57C" w14:textId="77777777" w:rsidR="00A51E6E" w:rsidRDefault="00A51E6E" w:rsidP="00A51E6E"/>
    <w:p w14:paraId="7448DB65" w14:textId="444F2036" w:rsidR="00A51E6E" w:rsidRDefault="00A51E6E" w:rsidP="00A51E6E">
      <w:pPr>
        <w:rPr>
          <w:ins w:id="205"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206" w:author="Borja Gonzalez" w:date="2017-09-15T23:51:00Z"/>
        </w:rPr>
      </w:pPr>
    </w:p>
    <w:p w14:paraId="5CC9AB49" w14:textId="5FD0066B" w:rsidR="00A51E6E" w:rsidRDefault="00A51E6E" w:rsidP="00DF6FC4">
      <w:pPr>
        <w:pStyle w:val="Heading3"/>
      </w:pPr>
      <w:bookmarkStart w:id="207" w:name="_Toc368127020"/>
      <w:r>
        <w:t xml:space="preserve">4.1.3  </w:t>
      </w:r>
      <w:r w:rsidR="007D3431">
        <w:t xml:space="preserve">Despliegue </w:t>
      </w:r>
      <w:r>
        <w:t>del servidor</w:t>
      </w:r>
      <w:bookmarkEnd w:id="207"/>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208" w:name="_Toc368127021"/>
      <w:r>
        <w:t>4.</w:t>
      </w:r>
      <w:r w:rsidR="003100B2">
        <w:t>2</w:t>
      </w:r>
      <w:r>
        <w:t xml:space="preserve">.  </w:t>
      </w:r>
      <w:proofErr w:type="spellStart"/>
      <w:r w:rsidR="00932FA0">
        <w:t>SQLite</w:t>
      </w:r>
      <w:bookmarkEnd w:id="208"/>
      <w:proofErr w:type="spellEnd"/>
    </w:p>
    <w:p w14:paraId="0E2BF142" w14:textId="77777777" w:rsidR="002D59F7" w:rsidRDefault="002D59F7" w:rsidP="00932FA0"/>
    <w:p w14:paraId="46D32C8B" w14:textId="421E8432" w:rsidR="002D59F7" w:rsidRDefault="00BE7488" w:rsidP="00B60C6A">
      <w:pPr>
        <w:pStyle w:val="Heading3"/>
      </w:pPr>
      <w:bookmarkStart w:id="209" w:name="_Toc368127022"/>
      <w:r>
        <w:t>4.</w:t>
      </w:r>
      <w:r w:rsidR="00B77AF4">
        <w:t>2</w:t>
      </w:r>
      <w:r>
        <w:t>.</w:t>
      </w:r>
      <w:r w:rsidR="00F137C1">
        <w:t>1.</w:t>
      </w:r>
      <w:r>
        <w:t xml:space="preserve">  </w:t>
      </w:r>
      <w:r w:rsidR="002D59F7">
        <w:t>Compatibilidad con el Servidor</w:t>
      </w:r>
      <w:bookmarkEnd w:id="209"/>
    </w:p>
    <w:p w14:paraId="4A1EEA9E" w14:textId="77777777" w:rsidR="002D59F7" w:rsidRDefault="002D59F7" w:rsidP="00B60C6A"/>
    <w:p w14:paraId="1F1B838C" w14:textId="5B2B61E7" w:rsidR="002D59F7" w:rsidRDefault="002D59F7" w:rsidP="00B60C6A">
      <w:r>
        <w:t xml:space="preserve">Para que el servidor pueda hacer un uso adecuado de </w:t>
      </w:r>
      <w:proofErr w:type="spellStart"/>
      <w:r>
        <w:t>SQLite</w:t>
      </w:r>
      <w:proofErr w:type="spellEnd"/>
      <w:r>
        <w:t xml:space="preserv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Heading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w:t>
      </w:r>
      <w:proofErr w:type="spellStart"/>
      <w:r>
        <w:t>SQLite</w:t>
      </w:r>
      <w:proofErr w:type="spellEnd"/>
      <w:r>
        <w:t xml:space="preserve"> a JavaScript. Utiliza una base de datos virtual que se almacena en memoria y por los tanto los cambios realizados a la base de datos no se persisten. Lo interesante y que es muy funcional para este desarrollo es que permite importar cualquier fichero </w:t>
      </w:r>
      <w:proofErr w:type="spellStart"/>
      <w:r w:rsidR="00925B9A">
        <w:t>SQL</w:t>
      </w:r>
      <w:r>
        <w:t>ite</w:t>
      </w:r>
      <w:proofErr w:type="spellEnd"/>
      <w:r>
        <w:t xml:space="preserve"> y exportar la base de datos creada como un </w:t>
      </w:r>
      <w:proofErr w:type="spellStart"/>
      <w:r>
        <w:t>array</w:t>
      </w:r>
      <w:proofErr w:type="spellEnd"/>
      <w:r>
        <w:t xml:space="preserve"> escrito en </w:t>
      </w:r>
      <w:r w:rsidR="00B60C6A">
        <w:t>JavaScript</w:t>
      </w:r>
      <w:r>
        <w:t>.</w:t>
      </w:r>
      <w:r w:rsidR="00925B9A">
        <w:t xml:space="preserve"> Usaremos el </w:t>
      </w:r>
      <w:proofErr w:type="spellStart"/>
      <w:r w:rsidR="00925B9A">
        <w:t>array</w:t>
      </w:r>
      <w:proofErr w:type="spellEnd"/>
      <w:r w:rsidR="00925B9A">
        <w:t xml:space="preserve"> exportado para poder persistir los cambios realizados con la ayuda de node.js.</w:t>
      </w:r>
      <w:ins w:id="210" w:author="Borja Gonzalez" w:date="2017-09-26T22:21:00Z">
        <w:r w:rsidR="00F137C1">
          <w:t xml:space="preserve"> Cada vez que se realiza un cambio en la base de datos (añadir/borrar paciente, añadir/borrar sesión de movimiento) se </w:t>
        </w:r>
      </w:ins>
      <w:ins w:id="211" w:author="Borja Gonzalez" w:date="2017-09-26T22:22:00Z">
        <w:r w:rsidR="00F137C1">
          <w:t>persistirán</w:t>
        </w:r>
      </w:ins>
      <w:ins w:id="212" w:author="Borja Gonzalez" w:date="2017-09-26T22:21:00Z">
        <w:r w:rsidR="00F137C1">
          <w:t xml:space="preserve"> los cambios, y no se esperar</w:t>
        </w:r>
      </w:ins>
      <w:ins w:id="213" w:author="Borja Gonzalez" w:date="2017-09-26T22:22:00Z">
        <w:r w:rsidR="00F137C1">
          <w:t>á a que el usuario cierre la sesión, si no que al realizar cualquiera de las operaciones mencionadas se persistirán los cambios.</w:t>
        </w:r>
      </w:ins>
    </w:p>
    <w:p w14:paraId="0B07BC31" w14:textId="77777777" w:rsidR="00343E12" w:rsidRDefault="00343E12" w:rsidP="00B60C6A"/>
    <w:p w14:paraId="42CB64C4" w14:textId="64241172" w:rsidR="00343E12" w:rsidRDefault="00BE7488" w:rsidP="00B60C6A">
      <w:pPr>
        <w:pStyle w:val="Heading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 xml:space="preserve">Hace falta convertir el resultado de </w:t>
      </w:r>
      <w:proofErr w:type="spellStart"/>
      <w:r>
        <w:t>db.export</w:t>
      </w:r>
      <w:proofErr w:type="spellEnd"/>
      <w:r>
        <w:t xml:space="preserve">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214" w:name="_Toc368127023"/>
      <w:r>
        <w:t>4.3</w:t>
      </w:r>
      <w:r w:rsidR="00E25939">
        <w:t>.  Funciones</w:t>
      </w:r>
      <w:bookmarkEnd w:id="214"/>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215" w:name="_Toc368127024"/>
      <w:r>
        <w:t>4.3</w:t>
      </w:r>
      <w:r w:rsidR="00E25939">
        <w:t xml:space="preserve">.1.  </w:t>
      </w:r>
      <w:r w:rsidR="00477276">
        <w:t>Obtener</w:t>
      </w:r>
      <w:r w:rsidR="00480183">
        <w:t xml:space="preserve"> pacientes</w:t>
      </w:r>
      <w:bookmarkEnd w:id="215"/>
    </w:p>
    <w:p w14:paraId="7CEC6233" w14:textId="77777777" w:rsidR="00480183" w:rsidRDefault="00480183" w:rsidP="004D7DA0"/>
    <w:p w14:paraId="4DC79F30" w14:textId="6F8E4DB4"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t>
      </w:r>
      <w:proofErr w:type="spellStart"/>
      <w:r>
        <w:t>websocket</w:t>
      </w:r>
      <w:proofErr w:type="spellEnd"/>
      <w:r>
        <w:t xml:space="preserve"> establecido. Todo esto ha sido explicado en los 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 xml:space="preserve">Cuando el usuario entra en la sección de pacientes, se genera una tabla y se llama a una función que devuelve un </w:t>
      </w:r>
      <w:proofErr w:type="spellStart"/>
      <w:r>
        <w:t>array</w:t>
      </w:r>
      <w:proofErr w:type="spellEnd"/>
      <w:r>
        <w:t xml:space="preserve"> de pacientes. Utilizando un bucle </w:t>
      </w:r>
      <w:proofErr w:type="spellStart"/>
      <w:r>
        <w:t>for</w:t>
      </w:r>
      <w:proofErr w:type="spellEnd"/>
      <w:r>
        <w:t xml:space="preserve"> que recorre el </w:t>
      </w:r>
      <w:proofErr w:type="spellStart"/>
      <w:r>
        <w:t>array</w:t>
      </w:r>
      <w:proofErr w:type="spellEnd"/>
      <w:r>
        <w:t xml:space="preserve"> rellenamos la tabla.</w:t>
      </w:r>
    </w:p>
    <w:p w14:paraId="69B0C8A4" w14:textId="77777777" w:rsidR="00F93134" w:rsidRDefault="00F93134" w:rsidP="00B60BF4"/>
    <w:p w14:paraId="3E0E266D" w14:textId="7275A1D6" w:rsidR="00F93134" w:rsidRDefault="00F93134" w:rsidP="00B60BF4">
      <w:r>
        <w:rPr>
          <w:noProof/>
          <w:lang w:val="en-US"/>
        </w:rPr>
        <w:drawing>
          <wp:inline distT="0" distB="0" distL="0" distR="0" wp14:anchorId="250B5CB8" wp14:editId="264F8B80">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p>
    <w:p w14:paraId="6064CEAE" w14:textId="77777777" w:rsidR="00F93134" w:rsidRDefault="00F93134" w:rsidP="00B60BF4"/>
    <w:p w14:paraId="1659D1D0" w14:textId="1792001D" w:rsidR="00F93134" w:rsidRDefault="00F93134" w:rsidP="00F93134">
      <w:r>
        <w:t xml:space="preserve">La función </w:t>
      </w:r>
      <w:proofErr w:type="spellStart"/>
      <w:r>
        <w:t>get_paciente_node</w:t>
      </w:r>
      <w:proofErr w:type="spellEnd"/>
      <w:r>
        <w:t xml:space="preserve">() es la que se encarga de establecer la conexión con el servidor a través de un </w:t>
      </w:r>
      <w:proofErr w:type="spellStart"/>
      <w:r>
        <w:t>websocket</w:t>
      </w:r>
      <w:proofErr w:type="spellEnd"/>
      <w:r>
        <w:t>.</w:t>
      </w:r>
    </w:p>
    <w:p w14:paraId="369BF1A4" w14:textId="77777777" w:rsidR="00F93134" w:rsidRDefault="00F93134" w:rsidP="00F93134"/>
    <w:p w14:paraId="470F9993" w14:textId="3EBC35F3" w:rsidR="00F93134" w:rsidRDefault="00DF2E7D" w:rsidP="00F93134">
      <w:r w:rsidRPr="00F137C1">
        <w:rPr>
          <w:noProof/>
          <w:lang w:val="en-US"/>
        </w:rPr>
        <w:drawing>
          <wp:inline distT="0" distB="0" distL="0" distR="0" wp14:anchorId="399EC4AA" wp14:editId="60937035">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p>
    <w:p w14:paraId="5A62EBFA" w14:textId="77777777" w:rsidR="00F93134" w:rsidRDefault="00F93134" w:rsidP="00F93134"/>
    <w:p w14:paraId="2003B428" w14:textId="0E8BEA4A" w:rsidR="00F93134" w:rsidRDefault="00F93134" w:rsidP="00F93134">
      <w:r>
        <w:t xml:space="preserve">Como se mencionó en la sección 4.1.2, el cliente utiliza la instancia socket para escuchar al servidor a través de </w:t>
      </w:r>
      <w:proofErr w:type="spellStart"/>
      <w:r>
        <w:t>socket.on</w:t>
      </w:r>
      <w:proofErr w:type="spellEnd"/>
      <w:r>
        <w:t xml:space="preserve"> y para enviar mensajes a través de </w:t>
      </w:r>
      <w:proofErr w:type="spellStart"/>
      <w:r>
        <w:t>socket.send</w:t>
      </w:r>
      <w:proofErr w:type="spellEnd"/>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259BD724" w14:textId="18AA00F0" w:rsidR="00D25341" w:rsidRDefault="00D25341" w:rsidP="00CE1853">
      <w:r>
        <w:rPr>
          <w:noProof/>
          <w:lang w:val="en-US"/>
        </w:rPr>
        <w:drawing>
          <wp:inline distT="0" distB="0" distL="0" distR="0" wp14:anchorId="24160988" wp14:editId="2FB0C427">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p>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w:t>
      </w:r>
      <w:proofErr w:type="spellStart"/>
      <w:r>
        <w:t>db.exec</w:t>
      </w:r>
      <w:proofErr w:type="spellEnd"/>
      <w:r>
        <w:t xml:space="preserve">(). El resultado de esta consulta </w:t>
      </w:r>
      <w:r w:rsidR="00B60BF4">
        <w:t>(</w:t>
      </w:r>
      <w:proofErr w:type="spellStart"/>
      <w:r w:rsidR="00B60BF4">
        <w:t>array</w:t>
      </w:r>
      <w:proofErr w:type="spellEnd"/>
      <w:r w:rsidR="00B60BF4">
        <w:t xml:space="preserve"> de pacientes) </w:t>
      </w:r>
      <w:r>
        <w:t xml:space="preserve">se envía al cliente mediante el </w:t>
      </w:r>
      <w:proofErr w:type="spellStart"/>
      <w:r>
        <w:t>websocket</w:t>
      </w:r>
      <w:proofErr w:type="spellEnd"/>
      <w:r>
        <w:t xml:space="preserve"> con la operación </w:t>
      </w:r>
      <w:proofErr w:type="spellStart"/>
      <w:r>
        <w:t>socket.emit</w:t>
      </w:r>
      <w:proofErr w:type="spellEnd"/>
      <w:r>
        <w: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216" w:name="_Toc368127025"/>
      <w:r>
        <w:t>4.3.2.  Borrar Paciente</w:t>
      </w:r>
      <w:bookmarkEnd w:id="216"/>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 xml:space="preserve">Cuando el usuario entra en la sección de pacientes, se genera una tabla y se llama a una función que devuelve un </w:t>
      </w:r>
      <w:proofErr w:type="spellStart"/>
      <w:r w:rsidRPr="003066E2">
        <w:t>array</w:t>
      </w:r>
      <w:proofErr w:type="spellEnd"/>
      <w:r w:rsidRPr="003066E2">
        <w:t xml:space="preserve"> de pacientes. Utilizando un bucle </w:t>
      </w:r>
      <w:proofErr w:type="spellStart"/>
      <w:r w:rsidRPr="003066E2">
        <w:t>for</w:t>
      </w:r>
      <w:proofErr w:type="spellEnd"/>
      <w:r w:rsidRPr="003066E2">
        <w:t xml:space="preserve"> que recorre el </w:t>
      </w:r>
      <w:proofErr w:type="spellStart"/>
      <w:r w:rsidRPr="003066E2">
        <w:t>array</w:t>
      </w:r>
      <w:proofErr w:type="spellEnd"/>
      <w:r w:rsidRPr="003066E2">
        <w:t xml:space="preserve">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535BF8D1" w14:textId="373213BD" w:rsidR="003066E2" w:rsidRPr="003066E2" w:rsidRDefault="003066E2" w:rsidP="003066E2">
      <w:r>
        <w:rPr>
          <w:noProof/>
          <w:lang w:val="en-US"/>
        </w:rPr>
        <w:drawing>
          <wp:inline distT="0" distB="0" distL="0" distR="0" wp14:anchorId="5C6FE1F1" wp14:editId="2DFE411A">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p>
    <w:p w14:paraId="1E9C0C01" w14:textId="77777777" w:rsidR="003066E2" w:rsidRDefault="003066E2" w:rsidP="003066E2"/>
    <w:p w14:paraId="0E144822" w14:textId="17EFE5AE" w:rsidR="003066E2" w:rsidRDefault="003066E2" w:rsidP="003066E2">
      <w:r>
        <w:t xml:space="preserve">En este trozo de código vemos que una de las filas insertadas es un botón </w:t>
      </w:r>
      <w:r w:rsidR="00DC2D8F">
        <w:t xml:space="preserve">y cuando se presiona sobre este botón se llama a una función llamada </w:t>
      </w:r>
      <w:proofErr w:type="spellStart"/>
      <w:r w:rsidR="00DC2D8F">
        <w:t>borrar_paciente</w:t>
      </w:r>
      <w:proofErr w:type="spellEnd"/>
      <w:r w:rsidR="00DC2D8F">
        <w:t>() a la que le pasamos el id del paciente y el nombre.</w:t>
      </w:r>
    </w:p>
    <w:p w14:paraId="1B0418AB" w14:textId="77777777" w:rsidR="00DC2D8F" w:rsidRDefault="00DC2D8F" w:rsidP="003066E2"/>
    <w:p w14:paraId="073329F2" w14:textId="5CD6261B" w:rsidR="00DC2D8F" w:rsidRDefault="00042B13" w:rsidP="003066E2">
      <w:r>
        <w:rPr>
          <w:noProof/>
          <w:lang w:val="en-US"/>
        </w:rPr>
        <w:drawing>
          <wp:inline distT="0" distB="0" distL="0" distR="0" wp14:anchorId="791E4331" wp14:editId="532B82C1">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p>
    <w:p w14:paraId="376CAA06" w14:textId="77777777" w:rsidR="00D93C51" w:rsidRDefault="00D93C51" w:rsidP="003066E2"/>
    <w:p w14:paraId="39144469" w14:textId="599138AD" w:rsidR="00DF2E7D" w:rsidRDefault="00D93C51" w:rsidP="00DF2E7D">
      <w:r>
        <w:t xml:space="preserve">En este caso le salta un mensaje de confirmación al usuario para asegurar que quiera borrar al paciente y sus datos de movimientos asociados. Si confirma la operación se establecerá un </w:t>
      </w:r>
      <w:proofErr w:type="spellStart"/>
      <w:r>
        <w:t>websocket</w:t>
      </w:r>
      <w:proofErr w:type="spellEnd"/>
      <w:r>
        <w:t xml:space="preserve">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08EC3DD8" w14:textId="04CD0EB6" w:rsidR="009C33EB" w:rsidRDefault="009C33EB" w:rsidP="00DF2E7D">
      <w:r>
        <w:rPr>
          <w:noProof/>
          <w:lang w:val="en-US"/>
        </w:rPr>
        <w:drawing>
          <wp:inline distT="0" distB="0" distL="0" distR="0" wp14:anchorId="5BFA49C1" wp14:editId="5BFFEE91">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7777777" w:rsidR="00DF2E7D" w:rsidRDefault="00DF2E7D" w:rsidP="00441A84"/>
    <w:p w14:paraId="37C16D15" w14:textId="5095AE41" w:rsidR="00DF2E7D" w:rsidRDefault="00520C5F" w:rsidP="00441A84">
      <w:r w:rsidRPr="00F137C1">
        <w:rPr>
          <w:noProof/>
          <w:lang w:val="en-US"/>
        </w:rPr>
        <w:drawing>
          <wp:inline distT="0" distB="0" distL="0" distR="0" wp14:anchorId="7DCCBB2F" wp14:editId="265BB307">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p>
    <w:p w14:paraId="35BD9466" w14:textId="4224CFFB" w:rsidR="00DF2E7D" w:rsidRDefault="00DF2E7D" w:rsidP="00441A84">
      <w:r>
        <w:rPr>
          <w:noProof/>
          <w:lang w:val="en-US"/>
        </w:rPr>
        <w:drawing>
          <wp:inline distT="0" distB="0" distL="0" distR="0" wp14:anchorId="2A25F472" wp14:editId="118ECD02">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p>
    <w:p w14:paraId="5B320F0A" w14:textId="77777777" w:rsidR="00DF2E7D" w:rsidRDefault="00DF2E7D" w:rsidP="00441A84"/>
    <w:p w14:paraId="2A77C91A" w14:textId="178BFCA8" w:rsidR="00DF2E7D" w:rsidRDefault="00DF2E7D" w:rsidP="00441A84">
      <w:r>
        <w:t xml:space="preserve">Como vimos para el caso </w:t>
      </w:r>
      <w:r w:rsidR="00616503">
        <w:t xml:space="preserve">para añadir un paciente el servidor escucha mediante </w:t>
      </w:r>
      <w:proofErr w:type="spellStart"/>
      <w:r w:rsidR="00616503">
        <w:t>socket.on</w:t>
      </w:r>
      <w:proofErr w:type="spellEnd"/>
      <w:r w:rsidR="00616503">
        <w:t>().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w:t>
      </w:r>
      <w:proofErr w:type="spellStart"/>
      <w:r w:rsidR="00745F9E">
        <w:t>io.sockets.emit</w:t>
      </w:r>
      <w:proofErr w:type="spellEnd"/>
      <w:r w:rsidR="00745F9E">
        <w: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217" w:name="_Toc368127026"/>
      <w:r>
        <w:t>4.3.3.  Añadir un Paciente</w:t>
      </w:r>
      <w:bookmarkEnd w:id="217"/>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rsidP="00F137C1"/>
    <w:p w14:paraId="23E24F55" w14:textId="6DD07C65" w:rsidR="00337DCF" w:rsidRDefault="00337DCF" w:rsidP="00F137C1">
      <w:r>
        <w:t>Para poder añadir un paciente, el usuario tendrá que posicionarse en la pestaña de pacientes y rellenar el formulario que se encuentra justo después del listado de pacientes.</w:t>
      </w:r>
    </w:p>
    <w:p w14:paraId="676A2313" w14:textId="77777777" w:rsidR="00337DCF" w:rsidRDefault="00337DCF" w:rsidP="00F137C1"/>
    <w:p w14:paraId="72412F7E" w14:textId="5AAC2904" w:rsidR="00337DCF" w:rsidRDefault="00337DCF" w:rsidP="00F137C1">
      <w:r>
        <w:rPr>
          <w:noProof/>
          <w:lang w:val="en-US"/>
        </w:rPr>
        <w:drawing>
          <wp:inline distT="0" distB="0" distL="0" distR="0" wp14:anchorId="6980D974" wp14:editId="2327A1D5">
            <wp:extent cx="7494814" cy="4318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95737" cy="4318532"/>
                    </a:xfrm>
                    <a:prstGeom prst="rect">
                      <a:avLst/>
                    </a:prstGeom>
                    <a:noFill/>
                    <a:ln>
                      <a:noFill/>
                    </a:ln>
                  </pic:spPr>
                </pic:pic>
              </a:graphicData>
            </a:graphic>
          </wp:inline>
        </w:drawing>
      </w:r>
    </w:p>
    <w:p w14:paraId="0F6210F1" w14:textId="29C556CC" w:rsidR="00337DCF" w:rsidRDefault="00337DCF" w:rsidP="00F137C1">
      <w:r w:rsidRPr="00337DCF">
        <w:rPr>
          <w:noProof/>
          <w:lang w:val="en-US"/>
        </w:rPr>
        <w:drawing>
          <wp:inline distT="0" distB="0" distL="0" distR="0" wp14:anchorId="129F8875" wp14:editId="59F7A715">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a:ext>
                    </a:extLst>
                  </pic:spPr>
                </pic:pic>
              </a:graphicData>
            </a:graphic>
          </wp:inline>
        </w:drawing>
      </w:r>
    </w:p>
    <w:p w14:paraId="1C4E2C74" w14:textId="77777777" w:rsidR="00337DCF" w:rsidRDefault="00337DCF" w:rsidP="00F137C1"/>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w:t>
      </w:r>
      <w:proofErr w:type="spellStart"/>
      <w:r w:rsidR="00DC0CEF">
        <w:t>save_paciente</w:t>
      </w:r>
      <w:proofErr w:type="spellEnd"/>
      <w:r w:rsidR="00DC0CEF">
        <w:t>()” a la que se le pasarán los datos requeridos.</w:t>
      </w:r>
    </w:p>
    <w:p w14:paraId="403093FE" w14:textId="2F63FBF3" w:rsidR="00337DCF" w:rsidRDefault="00337DCF" w:rsidP="00F137C1"/>
    <w:p w14:paraId="05733BCB" w14:textId="0D6F895A" w:rsidR="00DC0CEF" w:rsidRDefault="00DC0CEF" w:rsidP="00F137C1">
      <w:r>
        <w:rPr>
          <w:noProof/>
          <w:lang w:val="en-US"/>
        </w:rPr>
        <w:drawing>
          <wp:inline distT="0" distB="0" distL="0" distR="0" wp14:anchorId="6A2C662A" wp14:editId="756E0175">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p>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t>
      </w:r>
      <w:proofErr w:type="spellStart"/>
      <w:r>
        <w:t>websocket</w:t>
      </w:r>
      <w:proofErr w:type="spellEnd"/>
      <w:r>
        <w:t xml:space="preserve">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0E3EF5F8" w14:textId="77777777" w:rsidR="00520C5F" w:rsidRDefault="00520C5F" w:rsidP="00520C5F">
      <w:r>
        <w:rPr>
          <w:noProof/>
          <w:lang w:val="en-US"/>
        </w:rPr>
        <w:drawing>
          <wp:inline distT="0" distB="0" distL="0" distR="0" wp14:anchorId="48BE4AA4" wp14:editId="474259F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t>4.3.3.2.  Funcionalidad en el lado del servidor</w:t>
      </w:r>
    </w:p>
    <w:p w14:paraId="4C731094" w14:textId="77777777" w:rsidR="00520C5F" w:rsidRDefault="00520C5F" w:rsidP="00BC4CE1"/>
    <w:p w14:paraId="51D9D2D2" w14:textId="7A24849D" w:rsidR="00520C5F" w:rsidRDefault="00520C5F" w:rsidP="00BC4CE1">
      <w:r>
        <w:rPr>
          <w:noProof/>
          <w:lang w:val="en-US"/>
        </w:rPr>
        <w:drawing>
          <wp:inline distT="0" distB="0" distL="0" distR="0" wp14:anchorId="3679883A" wp14:editId="12366734">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p>
    <w:p w14:paraId="0D88B3DC" w14:textId="42BC51EC" w:rsidR="00520C5F" w:rsidRDefault="00520C5F" w:rsidP="00BC4CE1">
      <w:r>
        <w:rPr>
          <w:noProof/>
          <w:lang w:val="en-US"/>
        </w:rPr>
        <w:drawing>
          <wp:inline distT="0" distB="0" distL="0" distR="0" wp14:anchorId="165C0429" wp14:editId="43035F2F">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p>
    <w:p w14:paraId="504F2B91" w14:textId="77777777" w:rsidR="00A029F2" w:rsidRDefault="00A029F2" w:rsidP="00BC4CE1"/>
    <w:p w14:paraId="2DB5AA75" w14:textId="59B07815" w:rsidR="00A029F2" w:rsidRDefault="00A029F2" w:rsidP="00A029F2">
      <w:r>
        <w:t xml:space="preserve">Como vimos para el caso para borrar un paciente el servidor escucha mediante </w:t>
      </w:r>
      <w:proofErr w:type="spellStart"/>
      <w:r>
        <w:t>socket.on</w:t>
      </w:r>
      <w:proofErr w:type="spellEnd"/>
      <w:r>
        <w:t xml:space="preserve">().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218" w:name="_Toc368127027"/>
      <w:r>
        <w:t>4.3.4.  Obtener datos de movimiento de un paciente</w:t>
      </w:r>
      <w:bookmarkEnd w:id="218"/>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3633F2A8" w14:textId="33945177" w:rsidR="008C605D" w:rsidRPr="008C605D" w:rsidRDefault="008C605D" w:rsidP="008C605D">
      <w:r>
        <w:rPr>
          <w:noProof/>
          <w:lang w:val="en-US"/>
        </w:rPr>
        <w:drawing>
          <wp:inline distT="0" distB="0" distL="0" distR="0" wp14:anchorId="16B938F1" wp14:editId="77EB6E35">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p>
    <w:p w14:paraId="183ADAD8" w14:textId="77777777" w:rsidR="00520C5F" w:rsidRDefault="00520C5F" w:rsidP="00BC4CE1"/>
    <w:p w14:paraId="1DEFEBCE" w14:textId="47E85212" w:rsidR="008C605D" w:rsidRDefault="008C605D" w:rsidP="00BC4CE1">
      <w:r>
        <w:t xml:space="preserve">Cuando se genera la tabla de pacientes con el bucle </w:t>
      </w:r>
      <w:proofErr w:type="spellStart"/>
      <w:r>
        <w:t>for</w:t>
      </w:r>
      <w:proofErr w:type="spellEnd"/>
      <w:r>
        <w:t>,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7B5D7857" w14:textId="1E18DB2D" w:rsidR="00DC7D84" w:rsidRDefault="00DC7D84" w:rsidP="00BC4CE1">
      <w:r>
        <w:rPr>
          <w:noProof/>
          <w:lang w:val="en-US"/>
        </w:rPr>
        <w:drawing>
          <wp:inline distT="0" distB="0" distL="0" distR="0" wp14:anchorId="40FC48FC" wp14:editId="18BE4A64">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p>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1F0860DE" w14:textId="1DC96117" w:rsidR="00DC7D84" w:rsidRDefault="00662D0C" w:rsidP="00BC4CE1">
      <w:r>
        <w:rPr>
          <w:noProof/>
          <w:lang w:val="en-US"/>
        </w:rPr>
        <w:drawing>
          <wp:inline distT="0" distB="0" distL="0" distR="0" wp14:anchorId="6DFF17E9" wp14:editId="4ADC99B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p>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w:t>
      </w:r>
      <w:proofErr w:type="spellStart"/>
      <w:r>
        <w:t>get_datos_node</w:t>
      </w:r>
      <w:proofErr w:type="spellEnd"/>
      <w:r>
        <w:t>()” pasándole el id del paciente, que hemos obtenido del URL</w:t>
      </w:r>
      <w:r w:rsidR="007A4192">
        <w:t>.</w:t>
      </w:r>
    </w:p>
    <w:p w14:paraId="47134192" w14:textId="77777777" w:rsidR="007A4192" w:rsidRDefault="007A4192" w:rsidP="00BC4CE1"/>
    <w:p w14:paraId="48C748E4" w14:textId="469B8059" w:rsidR="007A4192" w:rsidRDefault="007A4192" w:rsidP="00BC4CE1">
      <w:r>
        <w:rPr>
          <w:noProof/>
          <w:lang w:val="en-US"/>
        </w:rPr>
        <w:drawing>
          <wp:inline distT="0" distB="0" distL="0" distR="0" wp14:anchorId="658E1270" wp14:editId="06280BFA">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p>
    <w:p w14:paraId="496018F6" w14:textId="77777777" w:rsidR="007A4192" w:rsidRDefault="007A4192" w:rsidP="00BC4CE1"/>
    <w:p w14:paraId="0A200708" w14:textId="099CAA86" w:rsidR="007A4192" w:rsidRDefault="007A4192" w:rsidP="00BC4CE1">
      <w:r>
        <w:t xml:space="preserve">Observamos que se repite el proceso en el que se establece un </w:t>
      </w:r>
      <w:proofErr w:type="spellStart"/>
      <w:r>
        <w:t>websocket</w:t>
      </w:r>
      <w:proofErr w:type="spellEnd"/>
      <w:r>
        <w:t xml:space="preserve"> con el servidor, escuchando un mensaje de este y enviándole un objeto JSON con la cabecera “Datos paciente”. Se vuelve a escuchar al servidor mediante </w:t>
      </w:r>
      <w:proofErr w:type="spellStart"/>
      <w:r>
        <w:t>socket.on</w:t>
      </w:r>
      <w:proofErr w:type="spellEnd"/>
      <w:r>
        <w:t>(), y se reciben los datos requeridos.</w:t>
      </w:r>
    </w:p>
    <w:p w14:paraId="4F68FC1C" w14:textId="77777777" w:rsidR="007A4192" w:rsidRDefault="007A4192" w:rsidP="00BC4CE1"/>
    <w:p w14:paraId="5A467CD1" w14:textId="7A18EDBD" w:rsidR="007A4192" w:rsidRDefault="007A4192" w:rsidP="007A4192">
      <w:pPr>
        <w:pStyle w:val="Heading4"/>
      </w:pPr>
      <w:r>
        <w:t>4.3.4.2.  Funcionalidad en el lado del servidor</w:t>
      </w:r>
    </w:p>
    <w:p w14:paraId="10157BE5" w14:textId="77777777" w:rsidR="00AF4608" w:rsidRDefault="00AF4608" w:rsidP="00BC4CE1"/>
    <w:p w14:paraId="5D4AE69E" w14:textId="2A8E4D4A" w:rsidR="00522970" w:rsidRDefault="006532AB" w:rsidP="00BC4CE1">
      <w:r>
        <w:rPr>
          <w:noProof/>
          <w:lang w:val="en-US"/>
        </w:rPr>
        <w:drawing>
          <wp:inline distT="0" distB="0" distL="0" distR="0" wp14:anchorId="3037DAAA" wp14:editId="345A7491">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05014C45" w14:textId="4EF552A9" w:rsidR="006532AB" w:rsidRDefault="006532AB" w:rsidP="00BC4CE1">
      <w:r>
        <w:rPr>
          <w:noProof/>
          <w:lang w:val="en-US"/>
        </w:rPr>
        <w:drawing>
          <wp:inline distT="0" distB="0" distL="0" distR="0" wp14:anchorId="4B50C073" wp14:editId="565E80EE">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p>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219" w:name="_Toc368127028"/>
      <w:r>
        <w:t>4.3.5.  Añadir datos de movimiento</w:t>
      </w:r>
      <w:bookmarkEnd w:id="219"/>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25A5EF05" w14:textId="0CC2A636" w:rsidR="007A3CE4" w:rsidRDefault="007A3CE4" w:rsidP="009A5E2B">
      <w:r>
        <w:rPr>
          <w:noProof/>
          <w:lang w:val="en-US"/>
        </w:rPr>
        <w:drawing>
          <wp:inline distT="0" distB="0" distL="0" distR="0" wp14:anchorId="31D839E9" wp14:editId="5E00EA15">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p>
    <w:p w14:paraId="49F7DC59" w14:textId="77777777" w:rsidR="002062DF" w:rsidRDefault="002062DF" w:rsidP="009A5E2B"/>
    <w:p w14:paraId="44CD2024" w14:textId="02E1EC9B" w:rsidR="002062DF" w:rsidRDefault="002062DF" w:rsidP="009A5E2B">
      <w:r>
        <w:t>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t>
      </w:r>
      <w:proofErr w:type="spellStart"/>
      <w:r>
        <w:t>Werium</w:t>
      </w:r>
      <w:proofErr w:type="spellEnd"/>
      <w:r>
        <w:t xml:space="preserve">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w:t>
      </w:r>
      <w:proofErr w:type="spellStart"/>
      <w:r w:rsidR="001E343B">
        <w:t>add_datos</w:t>
      </w:r>
      <w:proofErr w:type="spellEnd"/>
      <w:r w:rsidR="001E343B">
        <w:t>()”, pasándole como parámetros el archivo CSV en formato JSON y la fecha.</w:t>
      </w:r>
    </w:p>
    <w:p w14:paraId="35EB569D" w14:textId="77777777" w:rsidR="00AA39D1" w:rsidRDefault="00AA39D1" w:rsidP="009A5E2B"/>
    <w:p w14:paraId="206692AA" w14:textId="0C2AAD89" w:rsidR="00AA39D1" w:rsidRDefault="00AA39D1" w:rsidP="009A5E2B">
      <w:r>
        <w:rPr>
          <w:noProof/>
          <w:lang w:val="en-US"/>
        </w:rPr>
        <w:drawing>
          <wp:inline distT="0" distB="0" distL="0" distR="0" wp14:anchorId="326A1B43" wp14:editId="5B67BAB5">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p>
    <w:p w14:paraId="3572A0A6" w14:textId="18750BD3" w:rsidR="00AA39D1" w:rsidRDefault="00AA39D1" w:rsidP="009A5E2B">
      <w:r>
        <w:rPr>
          <w:noProof/>
          <w:lang w:val="en-US"/>
        </w:rPr>
        <w:drawing>
          <wp:inline distT="0" distB="0" distL="0" distR="0" wp14:anchorId="5EAD0C35" wp14:editId="6E8C1581">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p>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w:t>
      </w:r>
      <w:proofErr w:type="spellStart"/>
      <w:r w:rsidR="00E73DDA">
        <w:t>arrays</w:t>
      </w:r>
      <w:proofErr w:type="spellEnd"/>
      <w:r w:rsidR="00E73DDA">
        <w:t xml:space="preserve">. El bucle </w:t>
      </w:r>
      <w:proofErr w:type="spellStart"/>
      <w:r w:rsidR="00E73DDA">
        <w:t>for</w:t>
      </w:r>
      <w:proofErr w:type="spellEnd"/>
      <w:r w:rsidR="00E73DDA">
        <w:t xml:space="preserve"> se dedica a recorrer estos </w:t>
      </w:r>
      <w:proofErr w:type="spellStart"/>
      <w:r w:rsidR="00E73DDA">
        <w:t>arrays</w:t>
      </w:r>
      <w:proofErr w:type="spellEnd"/>
      <w:r w:rsidR="00E73DDA">
        <w:t xml:space="preserve">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 xml:space="preserve">Una vez obtenidos todos los datos de interés crearemos un </w:t>
      </w:r>
      <w:proofErr w:type="spellStart"/>
      <w:r>
        <w:t>websocket</w:t>
      </w:r>
      <w:proofErr w:type="spellEnd"/>
      <w:r>
        <w:t xml:space="preserve">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091BDBBA" w14:textId="42974B91" w:rsidR="00E77CD8" w:rsidRDefault="00E77CD8" w:rsidP="009A5E2B">
      <w:r>
        <w:rPr>
          <w:noProof/>
          <w:lang w:val="en-US"/>
        </w:rPr>
        <w:drawing>
          <wp:inline distT="0" distB="0" distL="0" distR="0" wp14:anchorId="413ADF47" wp14:editId="2F992E79">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22989E64" w14:textId="40D42F11" w:rsidR="00E77CD8" w:rsidRDefault="00E77CD8" w:rsidP="009A5E2B">
      <w:r>
        <w:rPr>
          <w:noProof/>
          <w:lang w:val="en-US"/>
        </w:rPr>
        <w:drawing>
          <wp:inline distT="0" distB="0" distL="0" distR="0" wp14:anchorId="594CA5AC" wp14:editId="51F41C5F">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spellStart"/>
      <w:r w:rsidR="002A2E6C">
        <w:t>db.</w:t>
      </w:r>
      <w:r w:rsidR="00E62638">
        <w:t>export</w:t>
      </w:r>
      <w:proofErr w:type="spell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7579E969" w:rsidR="00C54FE7" w:rsidRDefault="008C4885">
      <w:pPr>
        <w:pStyle w:val="Heading3"/>
        <w:pPrChange w:id="220" w:author="Borja Gonzalez" w:date="2017-09-20T18:46:00Z">
          <w:pPr/>
        </w:pPrChange>
      </w:pPr>
      <w:bookmarkStart w:id="221" w:name="_Toc368127029"/>
      <w:r>
        <w:t>4.3.6.  Borrar un sesión</w:t>
      </w:r>
      <w:r w:rsidR="00C54FE7">
        <w:t xml:space="preserve"> de movimiento</w:t>
      </w:r>
      <w:r>
        <w:t>s</w:t>
      </w:r>
      <w:bookmarkEnd w:id="221"/>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pPr>
        <w:pStyle w:val="Heading4"/>
        <w:pPrChange w:id="222" w:author="Borja Gonzalez" w:date="2017-09-21T12:45:00Z">
          <w:pPr/>
        </w:pPrChange>
      </w:pPr>
      <w:r>
        <w:t>4.3.6.1.  Funcionalidad en el lado del cliente</w:t>
      </w:r>
    </w:p>
    <w:p w14:paraId="76AEBD60" w14:textId="77777777" w:rsidR="008C4885" w:rsidRDefault="008C4885"/>
    <w:p w14:paraId="4BFE63F5" w14:textId="2B0A155D" w:rsidR="008C4885" w:rsidRDefault="008C4885">
      <w:r>
        <w:rPr>
          <w:noProof/>
          <w:lang w:val="en-US"/>
        </w:rPr>
        <w:drawing>
          <wp:inline distT="0" distB="0" distL="0" distR="0" wp14:anchorId="12608978" wp14:editId="2A4D430E">
            <wp:extent cx="6400800" cy="711272"/>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6821" cy="711941"/>
                    </a:xfrm>
                    <a:prstGeom prst="rect">
                      <a:avLst/>
                    </a:prstGeom>
                    <a:noFill/>
                    <a:ln>
                      <a:noFill/>
                    </a:ln>
                  </pic:spPr>
                </pic:pic>
              </a:graphicData>
            </a:graphic>
          </wp:inline>
        </w:drawing>
      </w:r>
    </w:p>
    <w:p w14:paraId="70D3C8A9" w14:textId="77777777" w:rsidR="008C4885" w:rsidRDefault="008C4885"/>
    <w:p w14:paraId="07C5F41C" w14:textId="6F69D998"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proofErr w:type="spellStart"/>
      <w:r>
        <w:t>borrar_datos</w:t>
      </w:r>
      <w:proofErr w:type="spellEnd"/>
      <w:r>
        <w:t>() a la que se le pasan</w:t>
      </w:r>
      <w:r w:rsidR="00CC1673">
        <w:t xml:space="preserve"> el identificador único de la sesión de movimientos y el nombre del paciente al que pertenece dicha sesión.</w:t>
      </w:r>
    </w:p>
    <w:p w14:paraId="4A44CC05" w14:textId="77777777" w:rsidR="00CC1673" w:rsidRDefault="00CC1673"/>
    <w:p w14:paraId="4C53B3C8" w14:textId="198721D4" w:rsidR="00CC1673" w:rsidRDefault="0037218C">
      <w:r>
        <w:rPr>
          <w:noProof/>
          <w:lang w:val="en-US"/>
        </w:rPr>
        <w:drawing>
          <wp:inline distT="0" distB="0" distL="0" distR="0" wp14:anchorId="3ADEED31" wp14:editId="259292AB">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p>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785FE07A" w14:textId="77777777" w:rsidR="0037218C" w:rsidRDefault="0037218C" w:rsidP="0037218C">
      <w:r>
        <w:rPr>
          <w:noProof/>
          <w:lang w:val="en-US"/>
        </w:rPr>
        <w:drawing>
          <wp:inline distT="0" distB="0" distL="0" distR="0" wp14:anchorId="4D6E55EA" wp14:editId="1CE2C88E">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pPr>
        <w:pStyle w:val="Heading4"/>
        <w:pPrChange w:id="223" w:author="Borja Gonzalez" w:date="2017-09-21T13:07:00Z">
          <w:pPr/>
        </w:pPrChange>
      </w:pPr>
      <w:r>
        <w:t>4.3.6.2.  Funcionalidad en el lado del servidor</w:t>
      </w:r>
    </w:p>
    <w:p w14:paraId="58CCD6C0" w14:textId="77777777" w:rsidR="0037218C" w:rsidRPr="0037218C" w:rsidRDefault="0037218C"/>
    <w:p w14:paraId="6994DB38" w14:textId="410E8C22" w:rsidR="0037218C" w:rsidRDefault="0037218C" w:rsidP="0037218C">
      <w:r>
        <w:rPr>
          <w:noProof/>
          <w:lang w:val="en-US"/>
        </w:rPr>
        <w:drawing>
          <wp:inline distT="0" distB="0" distL="0" distR="0" wp14:anchorId="6622DD19" wp14:editId="215BC622">
            <wp:extent cx="5486400" cy="41021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74632B8B" w14:textId="03329018" w:rsidR="0037218C" w:rsidRPr="0037218C" w:rsidRDefault="0037218C" w:rsidP="0037218C">
      <w:r>
        <w:rPr>
          <w:noProof/>
          <w:lang w:val="en-US"/>
        </w:rPr>
        <w:drawing>
          <wp:inline distT="0" distB="0" distL="0" distR="0" wp14:anchorId="229EC67A" wp14:editId="38018E8D">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p>
    <w:p w14:paraId="2FE98DE9" w14:textId="77777777" w:rsidR="00CC1673" w:rsidRDefault="00CC1673" w:rsidP="0037218C"/>
    <w:p w14:paraId="293EBE12" w14:textId="38A61CD0" w:rsidR="00747C57" w:rsidRDefault="00A1719D" w:rsidP="00A1719D">
      <w:r>
        <w:t xml:space="preserve">Como vimos para el caso para añadir una sesión de movimientos ,el servidor escucha mediante </w:t>
      </w:r>
      <w:proofErr w:type="spellStart"/>
      <w:r>
        <w:t>socket.on</w:t>
      </w:r>
      <w:proofErr w:type="spellEnd"/>
      <w:r>
        <w:t xml:space="preserve">().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224" w:name="_Toc368127030"/>
      <w:r>
        <w:t>4.3.7 Mostrar un grafico de un movimiento</w:t>
      </w:r>
      <w:bookmarkEnd w:id="224"/>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chart.js para convertir los </w:t>
      </w:r>
      <w:proofErr w:type="spellStart"/>
      <w:r>
        <w:t>arrays</w:t>
      </w:r>
      <w:proofErr w:type="spellEnd"/>
      <w:r>
        <w:t xml:space="preserve"> de datos en gráficos.</w:t>
      </w:r>
    </w:p>
    <w:p w14:paraId="4A76185C" w14:textId="3CBA9CCC" w:rsidR="00747C57" w:rsidRDefault="00747C57" w:rsidP="00BF0FD1">
      <w:pPr>
        <w:pStyle w:val="Heading4"/>
      </w:pPr>
      <w:r>
        <w:t>4.3.7.1.  Funcionalidad en el lado del cliente</w:t>
      </w:r>
    </w:p>
    <w:p w14:paraId="5E1E02BE" w14:textId="77777777" w:rsidR="00747C57" w:rsidRDefault="00747C57" w:rsidP="00BF0FD1"/>
    <w:p w14:paraId="5053B0C0" w14:textId="286CA8E4" w:rsidR="00747C57" w:rsidRDefault="00747C57" w:rsidP="00BF0FD1">
      <w:r>
        <w:rPr>
          <w:noProof/>
          <w:lang w:val="en-US"/>
        </w:rPr>
        <w:drawing>
          <wp:inline distT="0" distB="0" distL="0" distR="0" wp14:anchorId="2B7D1760" wp14:editId="09D9C782">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p>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spellStart"/>
      <w:r w:rsidR="00BF0FD1">
        <w:t>crearGrafico</w:t>
      </w:r>
      <w:proofErr w:type="spellEnd"/>
      <w:r w:rsidR="00BF0FD1">
        <w:t xml:space="preserve">()”, y se le pasan los </w:t>
      </w:r>
      <w:proofErr w:type="spellStart"/>
      <w:r w:rsidR="00BF0FD1">
        <w:t>ar</w:t>
      </w:r>
      <w:r w:rsidR="00264972">
        <w:t>rays</w:t>
      </w:r>
      <w:proofErr w:type="spellEnd"/>
      <w:r w:rsidR="00264972">
        <w:t xml:space="preserve"> de tiempo y del movimiento y un número que identifica el movimiento seleccionado.</w:t>
      </w:r>
    </w:p>
    <w:p w14:paraId="54041885" w14:textId="77777777" w:rsidR="00BF0FD1" w:rsidRDefault="00BF0FD1" w:rsidP="00BF0FD1"/>
    <w:p w14:paraId="3C2D89E6" w14:textId="51C93DD3" w:rsidR="00BF0FD1" w:rsidRDefault="00BF0FD1" w:rsidP="00BF0FD1">
      <w:r>
        <w:rPr>
          <w:noProof/>
          <w:lang w:val="en-US"/>
        </w:rPr>
        <w:drawing>
          <wp:inline distT="0" distB="0" distL="0" distR="0" wp14:anchorId="3CE8B6BE" wp14:editId="30A2C706">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p>
    <w:p w14:paraId="3CD37AB0" w14:textId="0C9DF760" w:rsidR="00BF0FD1" w:rsidRDefault="00BF0FD1" w:rsidP="00BF0FD1">
      <w:r>
        <w:rPr>
          <w:noProof/>
          <w:lang w:val="en-US"/>
        </w:rPr>
        <w:drawing>
          <wp:inline distT="0" distB="0" distL="0" distR="0" wp14:anchorId="16ABB097" wp14:editId="6E6019D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1">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p>
    <w:p w14:paraId="6FB9EFBE" w14:textId="77777777" w:rsidR="00264972" w:rsidRDefault="00264972" w:rsidP="00BF0FD1"/>
    <w:p w14:paraId="4B2F3F90" w14:textId="344A2F11" w:rsidR="00264972" w:rsidRDefault="00264972" w:rsidP="00BF0FD1">
      <w:r>
        <w:t xml:space="preserve">Dentro de esta función reorganizamos los dos </w:t>
      </w:r>
      <w:proofErr w:type="spellStart"/>
      <w:r>
        <w:t>arrays</w:t>
      </w:r>
      <w:proofErr w:type="spellEnd"/>
      <w:r>
        <w:t xml:space="preserve"> para que la herramienta chart.js pueda utilizarlos. Con Chart.js creamos un nuevo tipo de gráfico que en este caso será lineal y le pondremos un título. También le pasaremos los dos </w:t>
      </w:r>
      <w:proofErr w:type="spellStart"/>
      <w:r>
        <w:t>arrays</w:t>
      </w:r>
      <w:proofErr w:type="spellEnd"/>
      <w:r>
        <w:t xml:space="preserve"> y ajustaremos las características del gráfico (color de la línea, grosor de la línea, interactividad con el gráfico, </w:t>
      </w:r>
      <w:proofErr w:type="spellStart"/>
      <w:r>
        <w:t>etc</w:t>
      </w:r>
      <w:proofErr w:type="spellEnd"/>
      <w:r>
        <w:t>).</w:t>
      </w:r>
    </w:p>
    <w:p w14:paraId="1CFC66B3" w14:textId="77777777" w:rsidR="00264972" w:rsidRDefault="00264972" w:rsidP="00BF0FD1"/>
    <w:p w14:paraId="19FC8FBF" w14:textId="4565C398" w:rsidR="00264972" w:rsidRDefault="00264972" w:rsidP="00BF0FD1">
      <w:r>
        <w:t>A continuación mostraremos un ejemplo de un gráfico generado por la aplicación web.</w:t>
      </w:r>
    </w:p>
    <w:p w14:paraId="384FB539" w14:textId="77777777" w:rsidR="00474CE2" w:rsidRDefault="00474CE2" w:rsidP="00BF0FD1"/>
    <w:p w14:paraId="64E80EEA" w14:textId="5CC2FC5A" w:rsidR="00474CE2" w:rsidRDefault="00474CE2" w:rsidP="00BF0FD1">
      <w:pPr>
        <w:rPr>
          <w:ins w:id="225" w:author="Borja Gonzalez" w:date="2017-09-21T17:24:00Z"/>
        </w:rPr>
      </w:pPr>
      <w:commentRangeStart w:id="226"/>
      <w:r>
        <w:rPr>
          <w:noProof/>
          <w:lang w:val="en-US"/>
        </w:rPr>
        <w:drawing>
          <wp:inline distT="0" distB="0" distL="0" distR="0" wp14:anchorId="4A68BA19" wp14:editId="69D0CA14">
            <wp:extent cx="6286500" cy="3143250"/>
            <wp:effectExtent l="0" t="0" r="1270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commentRangeEnd w:id="226"/>
      <w:r w:rsidR="00252EA4">
        <w:rPr>
          <w:rStyle w:val="CommentReference"/>
        </w:rPr>
        <w:commentReference w:id="226"/>
      </w:r>
    </w:p>
    <w:p w14:paraId="09E5599B" w14:textId="77777777" w:rsidR="00AF1C9F" w:rsidRDefault="00AF1C9F" w:rsidP="00BF0FD1">
      <w:pPr>
        <w:rPr>
          <w:ins w:id="227" w:author="Borja Gonzalez" w:date="2017-09-21T17:24:00Z"/>
        </w:rPr>
      </w:pPr>
    </w:p>
    <w:p w14:paraId="498A3D93" w14:textId="1D6A2746" w:rsidR="00AF1C9F" w:rsidRDefault="00AF1C9F" w:rsidP="00AF1C9F">
      <w:pPr>
        <w:pStyle w:val="Heading3"/>
        <w:rPr>
          <w:ins w:id="228" w:author="Borja Gonzalez" w:date="2017-09-21T17:25:00Z"/>
        </w:rPr>
      </w:pPr>
      <w:bookmarkStart w:id="229" w:name="_Toc368127031"/>
      <w:ins w:id="230" w:author="Borja Gonzalez" w:date="2017-09-21T17:24:00Z">
        <w:r>
          <w:t>4.3.8 Mostrar un grafico de evolución de un movimiento</w:t>
        </w:r>
        <w:bookmarkEnd w:id="229"/>
        <w:r>
          <w:t xml:space="preserve"> </w:t>
        </w:r>
      </w:ins>
    </w:p>
    <w:p w14:paraId="0C7159E3" w14:textId="77777777" w:rsidR="00AF1C9F" w:rsidRDefault="00AF1C9F" w:rsidP="00BB01EC">
      <w:pPr>
        <w:rPr>
          <w:ins w:id="231" w:author="Borja Gonzalez" w:date="2017-09-21T17:25:00Z"/>
        </w:rPr>
      </w:pPr>
    </w:p>
    <w:p w14:paraId="17A7D670" w14:textId="77777777" w:rsidR="00AF1C9F" w:rsidRPr="00AF1C9F" w:rsidRDefault="00AF1C9F" w:rsidP="00BB01EC">
      <w:pPr>
        <w:rPr>
          <w:ins w:id="232" w:author="Borja Gonzalez" w:date="2017-09-21T17:24:00Z"/>
        </w:rPr>
      </w:pPr>
    </w:p>
    <w:p w14:paraId="3EAB37D8" w14:textId="77777777" w:rsidR="00AF1C9F" w:rsidRDefault="00AF1C9F" w:rsidP="00BF0FD1">
      <w:pPr>
        <w:rPr>
          <w:ins w:id="233" w:author="Borja Gonzalez" w:date="2017-09-21T17:24:00Z"/>
        </w:rPr>
      </w:pPr>
    </w:p>
    <w:p w14:paraId="287EEDE6" w14:textId="77777777" w:rsidR="00AF1C9F" w:rsidRPr="00747C57" w:rsidRDefault="00F747BA" w:rsidP="00BF0FD1">
      <w:r>
        <w:rPr>
          <w:rStyle w:val="CommentReference"/>
        </w:rPr>
        <w:commentReference w:id="234"/>
      </w:r>
    </w:p>
    <w:p w14:paraId="4727C6E1" w14:textId="7D5BD596" w:rsidR="00D51A6F" w:rsidRPr="00F452C7" w:rsidRDefault="009E54AB" w:rsidP="00AD3C27">
      <w:pPr>
        <w:pStyle w:val="Heading1"/>
      </w:pPr>
      <w:bookmarkStart w:id="235" w:name="_Toc368127032"/>
      <w:r w:rsidRPr="00F452C7">
        <w:t xml:space="preserve">5.  </w:t>
      </w:r>
      <w:r w:rsidR="00D51A6F" w:rsidRPr="00F452C7">
        <w:t>Pruebas</w:t>
      </w:r>
      <w:bookmarkEnd w:id="235"/>
    </w:p>
    <w:p w14:paraId="297B451B" w14:textId="77777777" w:rsidR="009E54AB" w:rsidRPr="003970D7" w:rsidRDefault="009E54AB" w:rsidP="009E54AB"/>
    <w:p w14:paraId="003B926D" w14:textId="1FAA0F1C" w:rsidR="009E54AB" w:rsidRPr="00F452C7" w:rsidRDefault="009E54AB" w:rsidP="009E54AB">
      <w:r w:rsidRPr="00F452C7">
        <w:t xml:space="preserve">El objetivo del plan de pruebas es comprobar que el sistema funciona según lo especificado y responde a los requisitos de usuario. Para </w:t>
      </w:r>
      <w:r w:rsidR="00F452C7" w:rsidRPr="00F452C7">
        <w:t>realizar</w:t>
      </w:r>
      <w:r w:rsidRPr="00F452C7">
        <w:t xml:space="preserve"> pruebas en un entorno </w:t>
      </w:r>
      <w:commentRangeStart w:id="236"/>
      <w:r w:rsidRPr="00F452C7">
        <w:t xml:space="preserve">Java </w:t>
      </w:r>
      <w:commentRangeEnd w:id="236"/>
      <w:r w:rsidR="000F62E6">
        <w:rPr>
          <w:rStyle w:val="CommentReference"/>
        </w:rPr>
        <w:commentReference w:id="236"/>
      </w:r>
      <w:r w:rsidRPr="00F452C7">
        <w:t xml:space="preserve">existen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25354EED" w:rsidR="009E54AB" w:rsidRPr="00F452C7" w:rsidRDefault="009E54AB" w:rsidP="009E54AB">
      <w:pPr>
        <w:pStyle w:val="Heading2"/>
      </w:pPr>
      <w:bookmarkStart w:id="237" w:name="_Toc368127033"/>
      <w:r w:rsidRPr="00F452C7">
        <w:t xml:space="preserve">5.1.  Pruebas </w:t>
      </w:r>
      <w:r w:rsidR="002449ED">
        <w:t>de sistema</w:t>
      </w:r>
      <w:bookmarkEnd w:id="237"/>
      <w:r w:rsidR="002449ED" w:rsidRPr="00F452C7">
        <w:t xml:space="preserve"> </w:t>
      </w:r>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w:t>
      </w:r>
      <w:proofErr w:type="spellStart"/>
      <w:r w:rsidR="00F452C7">
        <w:t>C</w:t>
      </w:r>
      <w:r w:rsidRPr="00F452C7">
        <w:t>hrome</w:t>
      </w:r>
      <w:proofErr w:type="spellEnd"/>
      <w:r w:rsidRPr="00F452C7">
        <w:t xml:space="preserv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6BD6F8C9" w:rsidR="0096101D" w:rsidRPr="00F452C7" w:rsidRDefault="009E54AB" w:rsidP="0096101D">
      <w:pPr>
        <w:pStyle w:val="Heading3"/>
      </w:pPr>
      <w:bookmarkStart w:id="238" w:name="_Toc368127034"/>
      <w:r w:rsidRPr="00F452C7">
        <w:t>5.1.2.  Obtener paciente</w:t>
      </w:r>
      <w:bookmarkEnd w:id="238"/>
      <w:r w:rsidR="004E6EDB">
        <w:t>s</w:t>
      </w:r>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1FCE926D" w14:textId="1E831B27" w:rsidR="007238C2" w:rsidRPr="00F452C7" w:rsidRDefault="007238C2" w:rsidP="009E54AB">
      <w:r w:rsidRPr="00F452C7">
        <w:rPr>
          <w:noProof/>
          <w:lang w:val="en-US"/>
        </w:rPr>
        <w:drawing>
          <wp:anchor distT="0" distB="0" distL="114300" distR="114300" simplePos="0" relativeHeight="251662336" behindDoc="0" locked="0" layoutInCell="1" allowOverlap="1" wp14:anchorId="1A2E5844" wp14:editId="6389DF6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p>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p w14:paraId="7948EA0E" w14:textId="77777777" w:rsidR="004E6EDB" w:rsidRDefault="004E6EDB" w:rsidP="009E54AB"/>
    <w:p w14:paraId="7D4824BA" w14:textId="77777777" w:rsidR="004E6EDB" w:rsidRDefault="004E6EDB" w:rsidP="009E54AB"/>
    <w:p w14:paraId="53B5E755" w14:textId="77777777" w:rsidR="004E6EDB" w:rsidRDefault="004E6EDB" w:rsidP="009E54AB"/>
    <w:p w14:paraId="15785FDA" w14:textId="77777777" w:rsidR="007821BE" w:rsidRPr="003970D7" w:rsidRDefault="007821BE" w:rsidP="007821BE">
      <w:pPr>
        <w:rPr>
          <w:u w:val="single"/>
        </w:rPr>
      </w:pPr>
      <w:r w:rsidRPr="003970D7">
        <w:rPr>
          <w:u w:val="single"/>
        </w:rPr>
        <w:t>Terminal (Servidor):</w:t>
      </w:r>
    </w:p>
    <w:p w14:paraId="1E2A16B3" w14:textId="77777777" w:rsidR="007821BE" w:rsidRPr="00F452C7" w:rsidRDefault="007821BE" w:rsidP="009E54AB"/>
    <w:p w14:paraId="72FA09EE" w14:textId="113DB47C" w:rsidR="009E54AB" w:rsidRPr="00F452C7" w:rsidRDefault="007238C2" w:rsidP="009E54AB">
      <w:r w:rsidRPr="00F452C7">
        <w:rPr>
          <w:noProof/>
          <w:lang w:val="en-US"/>
        </w:rPr>
        <w:drawing>
          <wp:inline distT="0" distB="0" distL="0" distR="0" wp14:anchorId="68B6581D" wp14:editId="0741C4CE">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p>
    <w:p w14:paraId="2E236A12" w14:textId="77777777" w:rsidR="0096101D" w:rsidRPr="00F452C7" w:rsidRDefault="0096101D" w:rsidP="009E54AB"/>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t>
      </w:r>
      <w:proofErr w:type="spellStart"/>
      <w:r w:rsidRPr="00F452C7">
        <w:t>websocket</w:t>
      </w:r>
      <w:proofErr w:type="spellEnd"/>
      <w:r w:rsidRPr="00F452C7">
        <w:t xml:space="preserve">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3A32945" w:rsidR="00750754" w:rsidRPr="00F452C7" w:rsidRDefault="00750754" w:rsidP="00F452C7">
      <w:pPr>
        <w:pStyle w:val="Heading3"/>
      </w:pPr>
      <w:bookmarkStart w:id="239" w:name="_Toc368127035"/>
      <w:r w:rsidRPr="00F452C7">
        <w:t>5.1.3.  Añadir paciente</w:t>
      </w:r>
      <w:bookmarkEnd w:id="239"/>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59F4999F" w14:textId="7D6C97EC" w:rsidR="00750754" w:rsidRPr="00F452C7" w:rsidRDefault="0096101D" w:rsidP="00F452C7">
      <w:r w:rsidRPr="00F452C7">
        <w:rPr>
          <w:noProof/>
          <w:lang w:val="en-US"/>
        </w:rPr>
        <w:drawing>
          <wp:inline distT="0" distB="0" distL="0" distR="0" wp14:anchorId="6E217CC7" wp14:editId="0169CE2E">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p>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10929D24" w14:textId="25F90D2F" w:rsidR="00750754" w:rsidRPr="00F452C7" w:rsidRDefault="0096101D" w:rsidP="009E54AB">
      <w:r w:rsidRPr="00F452C7">
        <w:rPr>
          <w:noProof/>
          <w:lang w:val="en-US"/>
        </w:rPr>
        <w:drawing>
          <wp:inline distT="0" distB="0" distL="0" distR="0" wp14:anchorId="7355B84E" wp14:editId="3F974006">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p>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4241DFF8" w:rsidR="00F452C7" w:rsidRDefault="00F452C7" w:rsidP="00F452C7">
      <w:pPr>
        <w:pStyle w:val="Heading3"/>
      </w:pPr>
      <w:bookmarkStart w:id="240" w:name="_Toc368127036"/>
      <w:r>
        <w:t>5.1.4.  Borrar un</w:t>
      </w:r>
      <w:r w:rsidRPr="00F452C7">
        <w:t xml:space="preserve"> paciente</w:t>
      </w:r>
      <w:bookmarkEnd w:id="240"/>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p w14:paraId="2B19CDF5" w14:textId="3EDEA926" w:rsidR="003970D7" w:rsidRPr="003970D7" w:rsidRDefault="003970D7" w:rsidP="003970D7">
      <w:commentRangeStart w:id="241"/>
      <w:r>
        <w:rPr>
          <w:noProof/>
          <w:lang w:val="en-US"/>
        </w:rPr>
        <w:drawing>
          <wp:inline distT="0" distB="0" distL="0" distR="0" wp14:anchorId="121A39C1" wp14:editId="2E6E754D">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commentRangeEnd w:id="241"/>
      <w:r w:rsidR="006F2221">
        <w:rPr>
          <w:rStyle w:val="CommentReference"/>
        </w:rPr>
        <w:commentReference w:id="241"/>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645D561C" w14:textId="3DB250BC" w:rsidR="003970D7" w:rsidRDefault="003970D7" w:rsidP="009E54AB">
      <w:pPr>
        <w:rPr>
          <w:ins w:id="242" w:author="Borja Gonzalez" w:date="2017-09-23T10:29:00Z"/>
        </w:rPr>
      </w:pPr>
      <w:r>
        <w:rPr>
          <w:noProof/>
          <w:lang w:val="en-US"/>
        </w:rPr>
        <w:drawing>
          <wp:inline distT="0" distB="0" distL="0" distR="0" wp14:anchorId="423B3776" wp14:editId="43C271FE">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p>
    <w:p w14:paraId="159BE38F" w14:textId="77777777" w:rsidR="003970D7" w:rsidRDefault="003970D7" w:rsidP="009E54AB">
      <w:pPr>
        <w:rPr>
          <w:ins w:id="243" w:author="Borja Gonzalez" w:date="2017-09-23T10:29:00Z"/>
        </w:rPr>
      </w:pPr>
    </w:p>
    <w:p w14:paraId="1875A6F7" w14:textId="0051D344" w:rsidR="003970D7" w:rsidRDefault="003970D7" w:rsidP="009E54AB">
      <w:pPr>
        <w:rPr>
          <w:ins w:id="244" w:author="Rodrigo García" w:date="2017-09-24T21:08:00Z"/>
        </w:rPr>
      </w:pPr>
      <w:ins w:id="245"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246"/>
        <w:r>
          <w:t>actualizado</w:t>
        </w:r>
      </w:ins>
      <w:commentRangeEnd w:id="246"/>
      <w:r w:rsidR="00E0405A">
        <w:rPr>
          <w:rStyle w:val="CommentReference"/>
        </w:rPr>
        <w:commentReference w:id="246"/>
      </w:r>
      <w:ins w:id="247" w:author="Borja Gonzalez" w:date="2017-09-23T10:29:00Z">
        <w:r>
          <w:t xml:space="preserve">). </w:t>
        </w:r>
      </w:ins>
    </w:p>
    <w:p w14:paraId="5E228050" w14:textId="77777777" w:rsidR="00E0405A" w:rsidRDefault="00E0405A" w:rsidP="009E54AB"/>
    <w:p w14:paraId="403386AA" w14:textId="77777777" w:rsidR="00200A24" w:rsidRDefault="00200A24" w:rsidP="009E54AB"/>
    <w:p w14:paraId="13C1FE3A" w14:textId="1442C214" w:rsidR="00200A24" w:rsidRDefault="00200A24" w:rsidP="007D5C04">
      <w:pPr>
        <w:pStyle w:val="Heading2"/>
      </w:pPr>
      <w:bookmarkStart w:id="248" w:name="_GoBack"/>
      <w:r>
        <w:t>5.2. Diagrama de flujo</w:t>
      </w:r>
    </w:p>
    <w:p w14:paraId="0E2FF82F" w14:textId="77777777" w:rsidR="001B32E7" w:rsidRDefault="001B32E7" w:rsidP="007D5C04"/>
    <w:p w14:paraId="063E8C8B" w14:textId="15619A48" w:rsidR="001B32E7" w:rsidRDefault="001B32E7" w:rsidP="007D5C04">
      <w:r>
        <w:t>El diagrama de flujo es la representación gráfica de todas las interacciones posibles entre el navegador, el servidor y la base de datos.</w:t>
      </w:r>
    </w:p>
    <w:p w14:paraId="396FE99A" w14:textId="77777777" w:rsidR="001B32E7" w:rsidRDefault="001B32E7" w:rsidP="007D5C04"/>
    <w:bookmarkEnd w:id="248"/>
    <w:p w14:paraId="5C686DC2" w14:textId="74794D7E" w:rsidR="001B32E7" w:rsidRDefault="001B32E7" w:rsidP="001B32E7">
      <w:ins w:id="249" w:author="Borja Gonzalez" w:date="2017-09-27T12:08:00Z">
        <w:r>
          <w:rPr>
            <w:noProof/>
            <w:lang w:val="en-US"/>
          </w:rPr>
          <w:drawing>
            <wp:inline distT="0" distB="0" distL="0" distR="0" wp14:anchorId="46725D15" wp14:editId="4C6A2B12">
              <wp:extent cx="6172200" cy="5198745"/>
              <wp:effectExtent l="0" t="0" r="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2847" cy="5199290"/>
                      </a:xfrm>
                      <a:prstGeom prst="rect">
                        <a:avLst/>
                      </a:prstGeom>
                      <a:noFill/>
                      <a:ln>
                        <a:noFill/>
                      </a:ln>
                    </pic:spPr>
                  </pic:pic>
                </a:graphicData>
              </a:graphic>
            </wp:inline>
          </w:drawing>
        </w:r>
      </w:ins>
    </w:p>
    <w:p w14:paraId="059314B7" w14:textId="77777777" w:rsidR="001B32E7" w:rsidRDefault="001B32E7" w:rsidP="001B32E7"/>
    <w:p w14:paraId="23EB912D" w14:textId="77777777" w:rsidR="0032119F" w:rsidRDefault="001B32E7" w:rsidP="001B32E7">
      <w:r>
        <w:t>En este diagrama podemos ver todas las operaciones posibles de las distintas funciones existentes. Cada función realizará ciertos pasos pero no necesariamente todos los mostrados en el diagrama de flujo. Por ejemplo</w:t>
      </w:r>
      <w:r w:rsidR="0032119F">
        <w:t>:</w:t>
      </w:r>
    </w:p>
    <w:p w14:paraId="768E59B0" w14:textId="033B04F4" w:rsidR="001B32E7" w:rsidRDefault="0032119F" w:rsidP="007D5C04">
      <w:pPr>
        <w:pStyle w:val="ListParagraph"/>
        <w:numPr>
          <w:ilvl w:val="0"/>
          <w:numId w:val="8"/>
        </w:numPr>
      </w:pPr>
      <w:r w:rsidRPr="007D5C04">
        <w:rPr>
          <w:b/>
          <w:u w:val="single"/>
        </w:rPr>
        <w:t>Obtener pacientes:</w:t>
      </w:r>
      <w:r>
        <w:t xml:space="preserve"> E</w:t>
      </w:r>
      <w:r w:rsidR="001B32E7">
        <w:t>l recorrido a seguir es del 1 al 12 y el paso 9 se correspondería al b.</w:t>
      </w:r>
    </w:p>
    <w:p w14:paraId="6C83C368" w14:textId="70759D4A" w:rsidR="0032119F" w:rsidRPr="001B32E7" w:rsidRDefault="007D5C04" w:rsidP="007D5C04">
      <w:pPr>
        <w:pStyle w:val="ListParagraph"/>
        <w:numPr>
          <w:ilvl w:val="0"/>
          <w:numId w:val="8"/>
        </w:numPr>
      </w:pPr>
      <w:r w:rsidRPr="007D5C04">
        <w:rPr>
          <w:b/>
          <w:u w:val="single"/>
        </w:rPr>
        <w:t>Añadir paciente</w:t>
      </w:r>
      <w:r w:rsidR="0032119F" w:rsidRPr="007D5C04">
        <w:rPr>
          <w:b/>
          <w:u w:val="single"/>
        </w:rPr>
        <w:t>:</w:t>
      </w:r>
      <w:r w:rsidR="0032119F">
        <w:t xml:space="preserve"> El recorrido a seguir es del 1 al 15 y el paso 9 correspondería al a. Éste recorrido añadiría el paciente a la base de datos, pero para actualizar los contenidos de la pagina web se volvería a ejecutar la función para obtener los pacientes (1 </w:t>
      </w:r>
      <w:r w:rsidR="0032119F">
        <w:sym w:font="Wingdings" w:char="F0E0"/>
      </w:r>
      <w:r w:rsidR="0032119F">
        <w:t xml:space="preserve"> 9b </w:t>
      </w:r>
      <w:r w:rsidR="0032119F">
        <w:sym w:font="Wingdings" w:char="F0E0"/>
      </w:r>
      <w:r w:rsidR="0032119F">
        <w:t xml:space="preserve"> 12).</w:t>
      </w:r>
    </w:p>
    <w:p w14:paraId="7DB65000" w14:textId="77777777" w:rsidR="001B32E7" w:rsidRPr="00F452C7" w:rsidRDefault="001B32E7" w:rsidP="009E54AB"/>
    <w:p w14:paraId="5C0592FB" w14:textId="0C3929E4" w:rsidR="00D51A6F" w:rsidRDefault="00D51A6F" w:rsidP="00AD3C27">
      <w:pPr>
        <w:pStyle w:val="Heading1"/>
        <w:rPr>
          <w:ins w:id="250" w:author="Rodrigo García" w:date="2017-09-24T21:10:00Z"/>
        </w:rPr>
      </w:pPr>
      <w:bookmarkStart w:id="251" w:name="_Toc368127037"/>
      <w:r w:rsidRPr="003970D7">
        <w:t xml:space="preserve">Resultados y </w:t>
      </w:r>
      <w:r w:rsidR="00E653AA" w:rsidRPr="003970D7">
        <w:t>conclusion</w:t>
      </w:r>
      <w:r w:rsidR="003B7083" w:rsidRPr="003970D7">
        <w:t>e</w:t>
      </w:r>
      <w:r w:rsidR="00E653AA" w:rsidRPr="003970D7">
        <w:t>s</w:t>
      </w:r>
      <w:bookmarkEnd w:id="251"/>
    </w:p>
    <w:p w14:paraId="0808C6D4" w14:textId="76A5DB05" w:rsidR="00273C9D" w:rsidRDefault="00273C9D">
      <w:pPr>
        <w:rPr>
          <w:ins w:id="252" w:author="Rodrigo García" w:date="2017-09-24T21:10:00Z"/>
        </w:rPr>
        <w:pPrChange w:id="253" w:author="Rodrigo García" w:date="2017-09-24T21:10:00Z">
          <w:pPr>
            <w:pStyle w:val="Heading1"/>
          </w:pPr>
        </w:pPrChange>
      </w:pPr>
      <w:ins w:id="254" w:author="Rodrigo García" w:date="2017-09-24T21:10:00Z">
        <w:r>
          <w:t>Puntos a poner:</w:t>
        </w:r>
      </w:ins>
    </w:p>
    <w:p w14:paraId="53D055FC" w14:textId="3DB1C078" w:rsidR="00273C9D" w:rsidRDefault="00273C9D">
      <w:pPr>
        <w:pStyle w:val="ListParagraph"/>
        <w:numPr>
          <w:ilvl w:val="0"/>
          <w:numId w:val="8"/>
        </w:numPr>
        <w:rPr>
          <w:ins w:id="255" w:author="Rodrigo García" w:date="2017-09-24T21:11:00Z"/>
        </w:rPr>
        <w:pPrChange w:id="256" w:author="Rodrigo García" w:date="2017-09-24T21:10:00Z">
          <w:pPr>
            <w:pStyle w:val="Heading1"/>
          </w:pPr>
        </w:pPrChange>
      </w:pPr>
      <w:ins w:id="257" w:author="Rodrigo García" w:date="2017-09-24T21:10:00Z">
        <w:r>
          <w:t xml:space="preserve">Enlace a </w:t>
        </w:r>
        <w:proofErr w:type="spellStart"/>
        <w:r>
          <w:t>Github</w:t>
        </w:r>
        <w:proofErr w:type="spellEnd"/>
        <w:r>
          <w:t>. Tendrás que dejarlo bonito, poner licencia, etc. Por cierto, quita de tu repositorio de GitHub el TFG DE OTRO ALUMNO. No tien</w:t>
        </w:r>
      </w:ins>
      <w:ins w:id="258" w:author="Rodrigo García" w:date="2017-09-24T21:11:00Z">
        <w:r>
          <w:t>es permiso para subirlo a Internet.</w:t>
        </w:r>
      </w:ins>
    </w:p>
    <w:p w14:paraId="67317F2D" w14:textId="74B3EC7D" w:rsidR="00273C9D" w:rsidRDefault="00273C9D">
      <w:pPr>
        <w:pStyle w:val="ListParagraph"/>
        <w:numPr>
          <w:ilvl w:val="0"/>
          <w:numId w:val="8"/>
        </w:numPr>
        <w:rPr>
          <w:ins w:id="259" w:author="Rodrigo García" w:date="2017-09-24T21:11:00Z"/>
        </w:rPr>
        <w:pPrChange w:id="260" w:author="Rodrigo García" w:date="2017-09-24T21:10:00Z">
          <w:pPr>
            <w:pStyle w:val="Heading1"/>
          </w:pPr>
        </w:pPrChange>
      </w:pPr>
      <w:ins w:id="261" w:author="Rodrigo García" w:date="2017-09-24T21:11:00Z">
        <w:r>
          <w:t>Resultados.</w:t>
        </w:r>
      </w:ins>
    </w:p>
    <w:p w14:paraId="35847657" w14:textId="1E0A5158" w:rsidR="00273C9D" w:rsidRDefault="00273C9D">
      <w:pPr>
        <w:pStyle w:val="ListParagraph"/>
        <w:numPr>
          <w:ilvl w:val="0"/>
          <w:numId w:val="8"/>
        </w:numPr>
        <w:rPr>
          <w:ins w:id="262" w:author="Rodrigo García" w:date="2017-09-24T21:11:00Z"/>
        </w:rPr>
        <w:pPrChange w:id="263" w:author="Rodrigo García" w:date="2017-09-24T21:10:00Z">
          <w:pPr>
            <w:pStyle w:val="Heading1"/>
          </w:pPr>
        </w:pPrChange>
      </w:pPr>
      <w:ins w:id="264" w:author="Rodrigo García" w:date="2017-09-24T21:11:00Z">
        <w:r>
          <w:t>Trabajos futuros.</w:t>
        </w:r>
      </w:ins>
    </w:p>
    <w:p w14:paraId="0CDF571E" w14:textId="5BC1E1A6" w:rsidR="00273C9D" w:rsidRPr="00273C9D" w:rsidRDefault="00273C9D">
      <w:pPr>
        <w:pStyle w:val="ListParagraph"/>
        <w:numPr>
          <w:ilvl w:val="0"/>
          <w:numId w:val="8"/>
        </w:numPr>
        <w:pPrChange w:id="265" w:author="Rodrigo García" w:date="2017-09-24T21:10:00Z">
          <w:pPr>
            <w:pStyle w:val="Heading1"/>
          </w:pPr>
        </w:pPrChange>
      </w:pPr>
      <w:ins w:id="266" w:author="Rodrigo García" w:date="2017-09-24T21:11:00Z">
        <w:r>
          <w:t>Qué has aprendido de la experiencia.</w:t>
        </w:r>
      </w:ins>
    </w:p>
    <w:p w14:paraId="5CE4A0F1" w14:textId="77777777" w:rsidR="00E653AA" w:rsidRDefault="00E653AA" w:rsidP="00E653AA">
      <w:pPr>
        <w:rPr>
          <w:ins w:id="267" w:author="Borja Gonzalez" w:date="2017-09-10T20:43:00Z"/>
        </w:rPr>
      </w:pPr>
    </w:p>
    <w:p w14:paraId="5D3BEE6E" w14:textId="77777777" w:rsidR="007E178E" w:rsidRDefault="007E178E" w:rsidP="00E653AA">
      <w:pPr>
        <w:rPr>
          <w:ins w:id="268"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CF2B10" w:rsidP="00E653AA">
      <w:hyperlink r:id="rId110"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CF2B10" w:rsidP="00E653AA">
      <w:hyperlink r:id="rId111"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CF2B10" w:rsidP="00E653AA">
      <w:hyperlink r:id="rId112"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CF2B10" w:rsidP="00E653AA">
      <w:hyperlink r:id="rId113"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CF2B10" w:rsidP="00E653AA">
      <w:hyperlink r:id="rId114"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CF2B10" w:rsidP="00E653AA">
      <w:hyperlink r:id="rId115"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CF2B10" w:rsidP="00E653AA">
      <w:hyperlink r:id="rId116"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CF2B10" w:rsidP="00E653AA">
      <w:hyperlink r:id="rId117"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269" w:author="Borja Gonzalez" w:date="2017-09-13T17:54:00Z"/>
        </w:rPr>
      </w:pPr>
      <w:ins w:id="270" w:author="Borja Gonzalez" w:date="2017-09-13T17:54:00Z">
        <w:r>
          <w:fldChar w:fldCharType="begin"/>
        </w:r>
        <w:r>
          <w:instrText xml:space="preserve"> HYPERLINK "</w:instrText>
        </w:r>
      </w:ins>
      <w:r w:rsidRPr="00EB218B">
        <w:instrText>https://github.com/kikinteractive/app</w:instrText>
      </w:r>
      <w:ins w:id="271" w:author="Borja Gonzalez" w:date="2017-09-13T17:54:00Z">
        <w:r>
          <w:instrText xml:space="preserve">" </w:instrText>
        </w:r>
        <w:r>
          <w:fldChar w:fldCharType="separate"/>
        </w:r>
      </w:ins>
      <w:r w:rsidRPr="00494FC3">
        <w:rPr>
          <w:rStyle w:val="Hyperlink"/>
        </w:rPr>
        <w:t>https://github.com/kikinteractive/app</w:t>
      </w:r>
      <w:ins w:id="272" w:author="Borja Gonzalez" w:date="2017-09-13T17:54:00Z">
        <w:r>
          <w:fldChar w:fldCharType="end"/>
        </w:r>
      </w:ins>
    </w:p>
    <w:p w14:paraId="62CAAA03" w14:textId="77777777" w:rsidR="00EB218B" w:rsidRPr="007E178E" w:rsidRDefault="00EB218B" w:rsidP="00E653AA"/>
    <w:sectPr w:rsidR="00EB218B" w:rsidRPr="007E178E" w:rsidSect="00BE7488">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Rodrigo García" w:date="2017-09-24T12:19:00Z" w:initials="RG">
    <w:p w14:paraId="4E9411C6" w14:textId="7190F2F4" w:rsidR="007D5C04" w:rsidRDefault="007D5C04">
      <w:pPr>
        <w:pStyle w:val="CommentText"/>
      </w:pPr>
      <w:r>
        <w:rPr>
          <w:rStyle w:val="CommentReference"/>
        </w:rPr>
        <w:annotationRef/>
      </w:r>
      <w:r>
        <w:t>Antes de contar qué hace la aplicación tienes que contar la “motivación”, es decir, que necesidad va a cubrir tu TFG. La razón de hacerlo. La introducción es muy importante. Habrá un % importante de gente que solo leerá la introducción y las conclusiones de tu documento.</w:t>
      </w:r>
    </w:p>
  </w:comment>
  <w:comment w:id="32" w:author="Rodrigo García" w:date="2017-09-24T12:15:00Z" w:initials="RG">
    <w:p w14:paraId="49B195A4" w14:textId="79DC131D" w:rsidR="007D5C04" w:rsidRDefault="007D5C04">
      <w:pPr>
        <w:pStyle w:val="CommentText"/>
      </w:pPr>
      <w:r>
        <w:rPr>
          <w:rStyle w:val="CommentReference"/>
        </w:rPr>
        <w:annotationRef/>
      </w:r>
      <w:r>
        <w:t xml:space="preserve">Deja un pequeño espacio entre cada párrafo y el siguiente. Puedes hacerlo metiendo un </w:t>
      </w:r>
      <w:proofErr w:type="spellStart"/>
      <w:r>
        <w:t>Enter</w:t>
      </w:r>
      <w:proofErr w:type="spellEnd"/>
      <w:r>
        <w:t xml:space="preserve"> o cambiando el formato de párrafo.</w:t>
      </w:r>
    </w:p>
  </w:comment>
  <w:comment w:id="40" w:author="Rodrigo García" w:date="2017-09-24T12:23:00Z" w:initials="RG">
    <w:p w14:paraId="51CBA235" w14:textId="0105BA1F" w:rsidR="007D5C04" w:rsidRDefault="007D5C04">
      <w:pPr>
        <w:pStyle w:val="CommentText"/>
      </w:pPr>
      <w:r>
        <w:rPr>
          <w:rStyle w:val="CommentReference"/>
        </w:rPr>
        <w:annotationRef/>
      </w:r>
      <w:r>
        <w:t>Copiado de la Wikipedia. No ocultes este hecho. Si quieres copia un párrafo de la definición ponlo en cursiva y indicando de dónde citas. Deberías, si haces eso, como mínimo añadir un párrafo explicando con tus propias palabras alguna característica de la tecnología y, sobre todo, qué uso le vas a dar dentro de tu sistema. Este comentario se aplica al resto de tu estado del arte.</w:t>
      </w:r>
    </w:p>
  </w:comment>
  <w:comment w:id="49" w:author="Rodrigo García" w:date="2017-09-24T12:27:00Z" w:initials="RG">
    <w:p w14:paraId="141432F4" w14:textId="3A48E7C3" w:rsidR="007D5C04" w:rsidRDefault="007D5C04">
      <w:pPr>
        <w:pStyle w:val="CommentText"/>
      </w:pPr>
      <w:r>
        <w:rPr>
          <w:rStyle w:val="CommentReference"/>
        </w:rPr>
        <w:annotationRef/>
      </w:r>
      <w:r>
        <w:t>¿Has usado de verdad App.js? Me suena que tu proyecto</w:t>
      </w:r>
    </w:p>
  </w:comment>
  <w:comment w:id="53" w:author="Rodrigo García" w:date="2017-09-24T12:29:00Z" w:initials="RG">
    <w:p w14:paraId="19EFEF4C" w14:textId="767B84E5" w:rsidR="007D5C04" w:rsidRDefault="007D5C04">
      <w:pPr>
        <w:pStyle w:val="CommentText"/>
      </w:pPr>
      <w:r>
        <w:rPr>
          <w:rStyle w:val="CommentReference"/>
        </w:rPr>
        <w:annotationRef/>
      </w:r>
      <w:proofErr w:type="spellStart"/>
      <w:r>
        <w:t>Javascript</w:t>
      </w:r>
      <w:proofErr w:type="spellEnd"/>
      <w:r>
        <w:t xml:space="preserve"> tiene que ir antes que las tecnologías que usan </w:t>
      </w:r>
      <w:proofErr w:type="spellStart"/>
      <w:r>
        <w:t>Javascript</w:t>
      </w:r>
      <w:proofErr w:type="spellEnd"/>
      <w:r>
        <w:t>, como son Node.JS, App.JS, etc.</w:t>
      </w:r>
    </w:p>
  </w:comment>
  <w:comment w:id="55" w:author="Rodrigo García" w:date="2017-09-24T12:33:00Z" w:initials="RG">
    <w:p w14:paraId="553BDE64" w14:textId="4CDBE7CC" w:rsidR="007D5C04" w:rsidRDefault="007D5C04">
      <w:pPr>
        <w:pStyle w:val="CommentText"/>
      </w:pPr>
      <w:r>
        <w:rPr>
          <w:rStyle w:val="CommentReference"/>
        </w:rPr>
        <w:annotationRef/>
      </w:r>
      <w:r>
        <w:t>Explica esto también.</w:t>
      </w:r>
    </w:p>
  </w:comment>
  <w:comment w:id="58" w:author="Rodrigo García" w:date="2017-09-24T12:36:00Z" w:initials="RG">
    <w:p w14:paraId="45BE548E" w14:textId="5BC50808" w:rsidR="007D5C04" w:rsidRDefault="007D5C04">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61" w:author="Rodrigo García" w:date="2017-09-24T12:38:00Z" w:initials="RG">
    <w:p w14:paraId="50AFD6D6" w14:textId="36A50DE1" w:rsidR="007D5C04" w:rsidRDefault="007D5C04">
      <w:pPr>
        <w:pStyle w:val="CommentText"/>
      </w:pPr>
      <w:r>
        <w:rPr>
          <w:rStyle w:val="CommentReference"/>
        </w:rPr>
        <w:annotationRef/>
      </w:r>
      <w:r>
        <w:t>Por el amor de Dios, no plagies esto de la Wikipedia, que has hecho una asignatura de base de datos conmigo.</w:t>
      </w:r>
    </w:p>
  </w:comment>
  <w:comment w:id="85" w:author="Rodrigo García" w:date="2017-09-24T12:41:00Z" w:initials="RG">
    <w:p w14:paraId="7C8896A5" w14:textId="518DD921" w:rsidR="007D5C04" w:rsidRDefault="007D5C04">
      <w:pPr>
        <w:pStyle w:val="CommentText"/>
      </w:pPr>
      <w:r>
        <w:rPr>
          <w:rStyle w:val="CommentReference"/>
        </w:rPr>
        <w:annotationRef/>
      </w:r>
      <w:r>
        <w:t xml:space="preserve">Habla de los tipos de sensores que tiene un IMU, para qué sirve cada uno y cómo se complementan. Explica también que el cacharro de </w:t>
      </w:r>
      <w:proofErr w:type="spellStart"/>
      <w:r>
        <w:t>Werium</w:t>
      </w:r>
      <w:proofErr w:type="spellEnd"/>
      <w:r>
        <w:t xml:space="preserve"> tiene Bluetooth y se usan de dos en dos.</w:t>
      </w:r>
    </w:p>
  </w:comment>
  <w:comment w:id="177" w:author="Rodrigo García" w:date="2017-09-24T20:40:00Z" w:initials="RG">
    <w:p w14:paraId="717C5832" w14:textId="00DFCB58" w:rsidR="007D5C04" w:rsidRDefault="007D5C04">
      <w:pPr>
        <w:pStyle w:val="CommentText"/>
      </w:pPr>
      <w:r>
        <w:rPr>
          <w:rStyle w:val="CommentReference"/>
        </w:rPr>
        <w:annotationRef/>
      </w:r>
      <w:r>
        <w:t xml:space="preserve">No </w:t>
      </w:r>
      <w:proofErr w:type="spellStart"/>
      <w:r>
        <w:t>copypastees</w:t>
      </w:r>
      <w:proofErr w:type="spellEnd"/>
      <w:r>
        <w:t xml:space="preserve"> esto de la Wikipedia. Te he dado una asignatura de bases de datos.</w:t>
      </w:r>
    </w:p>
  </w:comment>
  <w:comment w:id="179" w:author="Rodrigo García" w:date="2017-09-24T20:53:00Z" w:initials="RG">
    <w:p w14:paraId="47DD4ACC" w14:textId="3BA2F82F" w:rsidR="007D5C04" w:rsidRDefault="007D5C04">
      <w:pPr>
        <w:pStyle w:val="CommentText"/>
      </w:pPr>
      <w:r>
        <w:rPr>
          <w:rStyle w:val="CommentReference"/>
        </w:rPr>
        <w:annotationRef/>
      </w:r>
      <w:r>
        <w:t>Explica un poco los atributos de cada tabla. Añade las tablas necesarias (aunque no estén implementadas) para almacenar los datos de los usuarios de las aplicaciones y determinar a qué pacientes tienen acceso. Deberían ser dos tablas. Si no, te van a decir que el esquema es demasiado sencillo.</w:t>
      </w:r>
    </w:p>
  </w:comment>
  <w:comment w:id="187" w:author="Rodrigo García" w:date="2017-09-24T20:52:00Z" w:initials="RG">
    <w:p w14:paraId="04153157" w14:textId="7F93672D" w:rsidR="007D5C04" w:rsidRDefault="007D5C04">
      <w:pPr>
        <w:pStyle w:val="CommentText"/>
      </w:pPr>
      <w:r>
        <w:rPr>
          <w:rStyle w:val="CommentReference"/>
        </w:rPr>
        <w:annotationRef/>
      </w:r>
      <w:r>
        <w:t>No pongas el archivo CSV como imagen, pon texto tabulado o en forma de tabla. Esto no queda bien, y menos cuando se sale de la página por la derecha.</w:t>
      </w:r>
    </w:p>
  </w:comment>
  <w:comment w:id="189" w:author="Rodrigo García" w:date="2017-09-24T20:55:00Z" w:initials="RG">
    <w:p w14:paraId="35A1CA81" w14:textId="7E8E507B" w:rsidR="007D5C04" w:rsidRDefault="007D5C04">
      <w:pPr>
        <w:pStyle w:val="CommentText"/>
      </w:pPr>
      <w:r>
        <w:rPr>
          <w:rStyle w:val="CommentReference"/>
        </w:rPr>
        <w:annotationRef/>
      </w:r>
      <w:r>
        <w:t>Indica de forma más estructurada cómo está hecho el CSV, como un listado de columnas, qué significa cada una, y el tipo de valor. Un poco como lo que te he pedido hacer para la base de datos.</w:t>
      </w:r>
    </w:p>
  </w:comment>
  <w:comment w:id="226" w:author="Rodrigo García" w:date="2017-09-24T21:05:00Z" w:initials="RG">
    <w:p w14:paraId="0863391C" w14:textId="4BBCDE59" w:rsidR="007D5C04" w:rsidRDefault="007D5C04">
      <w:pPr>
        <w:pStyle w:val="CommentText"/>
      </w:pPr>
      <w:r>
        <w:rPr>
          <w:rStyle w:val="CommentReference"/>
        </w:rPr>
        <w:annotationRef/>
      </w:r>
      <w:r>
        <w:t>Lúcete un poco más en la parte de gráficas. Es importante en tu trabajo. Explica lo de los rangos de normalidad, el hecho de que puedas hacer zoom, lo que significa cada eje, etcétera.</w:t>
      </w:r>
    </w:p>
  </w:comment>
  <w:comment w:id="234" w:author="Rodrigo García" w:date="2017-09-24T21:04:00Z" w:initials="RG">
    <w:p w14:paraId="32F05B43" w14:textId="37476DF6" w:rsidR="007D5C04" w:rsidRDefault="007D5C04">
      <w:pPr>
        <w:pStyle w:val="CommentText"/>
      </w:pPr>
      <w:r>
        <w:rPr>
          <w:rStyle w:val="CommentReference"/>
        </w:rPr>
        <w:annotationRef/>
      </w:r>
      <w:r>
        <w:t>Todos estos apartados de la sección 4 que has descrito hasta ahora se beneficiarían en gran medida de uno o más diagramas de interacción/secuencia o de flujo. O, mejor aún, los dos. Googlea estos diagramas.</w:t>
      </w:r>
    </w:p>
  </w:comment>
  <w:comment w:id="236" w:author="Rodrigo García" w:date="2017-09-24T21:05:00Z" w:initials="RG">
    <w:p w14:paraId="5F278264" w14:textId="0366D385" w:rsidR="007D5C04" w:rsidRDefault="007D5C04">
      <w:pPr>
        <w:pStyle w:val="CommentText"/>
      </w:pPr>
      <w:r>
        <w:rPr>
          <w:rStyle w:val="CommentReference"/>
        </w:rPr>
        <w:annotationRef/>
      </w:r>
      <w:r>
        <w:t>No estás en un entorno Java. ¿También has copiado esto?</w:t>
      </w:r>
    </w:p>
  </w:comment>
  <w:comment w:id="241" w:author="Rodrigo García" w:date="2017-09-24T21:07:00Z" w:initials="RG">
    <w:p w14:paraId="7C853560" w14:textId="611100E1" w:rsidR="007D5C04" w:rsidRDefault="007D5C04">
      <w:pPr>
        <w:pStyle w:val="CommentText"/>
      </w:pPr>
      <w:r>
        <w:rPr>
          <w:rStyle w:val="CommentReference"/>
        </w:rPr>
        <w:annotationRef/>
      </w:r>
      <w:r>
        <w:t>En estos dibujos has medio intentado hacer los diagramas de interacción de los que te hablaba antes.</w:t>
      </w:r>
    </w:p>
  </w:comment>
  <w:comment w:id="246" w:author="Rodrigo García" w:date="2017-09-24T21:08:00Z" w:initials="RG">
    <w:p w14:paraId="6CA16822" w14:textId="6C234EA2" w:rsidR="007D5C04" w:rsidRDefault="007D5C04">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589A3" w14:textId="77777777" w:rsidR="007D5C04" w:rsidRDefault="007D5C04" w:rsidP="003E4A9E">
      <w:r>
        <w:separator/>
      </w:r>
    </w:p>
  </w:endnote>
  <w:endnote w:type="continuationSeparator" w:id="0">
    <w:p w14:paraId="5820C61A" w14:textId="77777777" w:rsidR="007D5C04" w:rsidRDefault="007D5C04"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Segoe UI"/>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enlo Regular">
    <w:altName w:val="DokChampa"/>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79C09E" w14:textId="77777777" w:rsidR="007D5C04" w:rsidRDefault="007D5C04" w:rsidP="003E4A9E">
      <w:r>
        <w:separator/>
      </w:r>
    </w:p>
  </w:footnote>
  <w:footnote w:type="continuationSeparator" w:id="0">
    <w:p w14:paraId="40B21A5F" w14:textId="77777777" w:rsidR="007D5C04" w:rsidRDefault="007D5C04"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3"/>
  </w:num>
  <w:num w:numId="11">
    <w:abstractNumId w:val="6"/>
  </w:num>
  <w:num w:numId="12">
    <w:abstractNumId w:val="14"/>
  </w:num>
  <w:num w:numId="13">
    <w:abstractNumId w:val="4"/>
  </w:num>
  <w:num w:numId="14">
    <w:abstractNumId w:val="17"/>
  </w:num>
  <w:num w:numId="15">
    <w:abstractNumId w:val="13"/>
  </w:num>
  <w:num w:numId="16">
    <w:abstractNumId w:val="9"/>
  </w:num>
  <w:num w:numId="17">
    <w:abstractNumId w:val="20"/>
  </w:num>
  <w:num w:numId="18">
    <w:abstractNumId w:val="15"/>
  </w:num>
  <w:num w:numId="19">
    <w:abstractNumId w:val="21"/>
  </w:num>
  <w:num w:numId="20">
    <w:abstractNumId w:val="27"/>
  </w:num>
  <w:num w:numId="21">
    <w:abstractNumId w:val="16"/>
  </w:num>
  <w:num w:numId="22">
    <w:abstractNumId w:val="10"/>
  </w:num>
  <w:num w:numId="23">
    <w:abstractNumId w:val="26"/>
  </w:num>
  <w:num w:numId="24">
    <w:abstractNumId w:val="22"/>
  </w:num>
  <w:num w:numId="25">
    <w:abstractNumId w:val="18"/>
  </w:num>
  <w:num w:numId="26">
    <w:abstractNumId w:val="19"/>
  </w:num>
  <w:num w:numId="27">
    <w:abstractNumId w:val="24"/>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365A9"/>
    <w:rsid w:val="00042649"/>
    <w:rsid w:val="00042B13"/>
    <w:rsid w:val="00052B1B"/>
    <w:rsid w:val="00056E78"/>
    <w:rsid w:val="000649F9"/>
    <w:rsid w:val="00065470"/>
    <w:rsid w:val="000668F5"/>
    <w:rsid w:val="000674E9"/>
    <w:rsid w:val="00073B4F"/>
    <w:rsid w:val="000B6B32"/>
    <w:rsid w:val="000D7ED5"/>
    <w:rsid w:val="000E6D79"/>
    <w:rsid w:val="000F4647"/>
    <w:rsid w:val="000F62E6"/>
    <w:rsid w:val="001633E0"/>
    <w:rsid w:val="001757CA"/>
    <w:rsid w:val="001837C3"/>
    <w:rsid w:val="001A2DEE"/>
    <w:rsid w:val="001A2EA4"/>
    <w:rsid w:val="001A4546"/>
    <w:rsid w:val="001B143F"/>
    <w:rsid w:val="001B32E7"/>
    <w:rsid w:val="001E343B"/>
    <w:rsid w:val="00200A24"/>
    <w:rsid w:val="002062DF"/>
    <w:rsid w:val="002168F5"/>
    <w:rsid w:val="0022572E"/>
    <w:rsid w:val="002259CD"/>
    <w:rsid w:val="0022745C"/>
    <w:rsid w:val="00236396"/>
    <w:rsid w:val="0024161F"/>
    <w:rsid w:val="002449ED"/>
    <w:rsid w:val="00252EA4"/>
    <w:rsid w:val="00252FD8"/>
    <w:rsid w:val="00254492"/>
    <w:rsid w:val="00263BFD"/>
    <w:rsid w:val="00264972"/>
    <w:rsid w:val="00265FAD"/>
    <w:rsid w:val="00273C9D"/>
    <w:rsid w:val="00273E8F"/>
    <w:rsid w:val="0028735F"/>
    <w:rsid w:val="0029131B"/>
    <w:rsid w:val="002919E2"/>
    <w:rsid w:val="002A2E6C"/>
    <w:rsid w:val="002C0A43"/>
    <w:rsid w:val="002C21D7"/>
    <w:rsid w:val="002C73BC"/>
    <w:rsid w:val="002D1E73"/>
    <w:rsid w:val="002D59F7"/>
    <w:rsid w:val="002E0B49"/>
    <w:rsid w:val="002E3900"/>
    <w:rsid w:val="002F10CA"/>
    <w:rsid w:val="003022BA"/>
    <w:rsid w:val="003066E2"/>
    <w:rsid w:val="003100B2"/>
    <w:rsid w:val="0031513A"/>
    <w:rsid w:val="0032119F"/>
    <w:rsid w:val="00323DB8"/>
    <w:rsid w:val="003278A5"/>
    <w:rsid w:val="00333F5F"/>
    <w:rsid w:val="00337DCF"/>
    <w:rsid w:val="00343E12"/>
    <w:rsid w:val="00353421"/>
    <w:rsid w:val="00354987"/>
    <w:rsid w:val="0036703B"/>
    <w:rsid w:val="0037218C"/>
    <w:rsid w:val="003965A8"/>
    <w:rsid w:val="0039667F"/>
    <w:rsid w:val="003970D7"/>
    <w:rsid w:val="003B170A"/>
    <w:rsid w:val="003B3448"/>
    <w:rsid w:val="003B7083"/>
    <w:rsid w:val="003D22AD"/>
    <w:rsid w:val="003D31E0"/>
    <w:rsid w:val="003E4A9E"/>
    <w:rsid w:val="003F141D"/>
    <w:rsid w:val="003F677A"/>
    <w:rsid w:val="003F7C6A"/>
    <w:rsid w:val="0040221C"/>
    <w:rsid w:val="00403458"/>
    <w:rsid w:val="0041258C"/>
    <w:rsid w:val="004231B3"/>
    <w:rsid w:val="004357C6"/>
    <w:rsid w:val="0044069F"/>
    <w:rsid w:val="004407E6"/>
    <w:rsid w:val="00441A84"/>
    <w:rsid w:val="00447BFC"/>
    <w:rsid w:val="00454768"/>
    <w:rsid w:val="004630E1"/>
    <w:rsid w:val="00474CE2"/>
    <w:rsid w:val="00476513"/>
    <w:rsid w:val="00477276"/>
    <w:rsid w:val="00480183"/>
    <w:rsid w:val="00487522"/>
    <w:rsid w:val="0049275A"/>
    <w:rsid w:val="004A283A"/>
    <w:rsid w:val="004B1503"/>
    <w:rsid w:val="004B7341"/>
    <w:rsid w:val="004C562D"/>
    <w:rsid w:val="004D7DA0"/>
    <w:rsid w:val="004E1EED"/>
    <w:rsid w:val="004E4A72"/>
    <w:rsid w:val="004E6EDB"/>
    <w:rsid w:val="004E7211"/>
    <w:rsid w:val="00520C5F"/>
    <w:rsid w:val="00522970"/>
    <w:rsid w:val="00556E25"/>
    <w:rsid w:val="00586BE4"/>
    <w:rsid w:val="0059382A"/>
    <w:rsid w:val="00610E90"/>
    <w:rsid w:val="00616503"/>
    <w:rsid w:val="0061723C"/>
    <w:rsid w:val="00623EA5"/>
    <w:rsid w:val="00624556"/>
    <w:rsid w:val="006532AB"/>
    <w:rsid w:val="006621C2"/>
    <w:rsid w:val="00662D0C"/>
    <w:rsid w:val="00677A83"/>
    <w:rsid w:val="006860EA"/>
    <w:rsid w:val="006C0698"/>
    <w:rsid w:val="006C174E"/>
    <w:rsid w:val="006D06A7"/>
    <w:rsid w:val="006E178F"/>
    <w:rsid w:val="006F2221"/>
    <w:rsid w:val="006F676A"/>
    <w:rsid w:val="00715F78"/>
    <w:rsid w:val="007238C2"/>
    <w:rsid w:val="00726AE6"/>
    <w:rsid w:val="00734C62"/>
    <w:rsid w:val="00745F9E"/>
    <w:rsid w:val="00747C57"/>
    <w:rsid w:val="00750754"/>
    <w:rsid w:val="00762B80"/>
    <w:rsid w:val="007821BE"/>
    <w:rsid w:val="00793476"/>
    <w:rsid w:val="007A3CE4"/>
    <w:rsid w:val="007A4192"/>
    <w:rsid w:val="007C080F"/>
    <w:rsid w:val="007C7666"/>
    <w:rsid w:val="007D3431"/>
    <w:rsid w:val="007D5C04"/>
    <w:rsid w:val="007D79D0"/>
    <w:rsid w:val="007E178E"/>
    <w:rsid w:val="007E4105"/>
    <w:rsid w:val="00813C6B"/>
    <w:rsid w:val="00817C73"/>
    <w:rsid w:val="00822079"/>
    <w:rsid w:val="00831DF4"/>
    <w:rsid w:val="00835D21"/>
    <w:rsid w:val="00850FEB"/>
    <w:rsid w:val="00853117"/>
    <w:rsid w:val="00855C99"/>
    <w:rsid w:val="0087181C"/>
    <w:rsid w:val="00877555"/>
    <w:rsid w:val="008854BA"/>
    <w:rsid w:val="00886581"/>
    <w:rsid w:val="008A1614"/>
    <w:rsid w:val="008A324D"/>
    <w:rsid w:val="008B47D8"/>
    <w:rsid w:val="008C4885"/>
    <w:rsid w:val="008C605D"/>
    <w:rsid w:val="008E60B0"/>
    <w:rsid w:val="008F5D78"/>
    <w:rsid w:val="009046E6"/>
    <w:rsid w:val="009206C3"/>
    <w:rsid w:val="009239DB"/>
    <w:rsid w:val="009243EF"/>
    <w:rsid w:val="00925B9A"/>
    <w:rsid w:val="00932FA0"/>
    <w:rsid w:val="009370C0"/>
    <w:rsid w:val="0096101D"/>
    <w:rsid w:val="00964DB4"/>
    <w:rsid w:val="009750CE"/>
    <w:rsid w:val="009A3F43"/>
    <w:rsid w:val="009A5E2B"/>
    <w:rsid w:val="009B3DDD"/>
    <w:rsid w:val="009B590A"/>
    <w:rsid w:val="009C33EB"/>
    <w:rsid w:val="009C3C8D"/>
    <w:rsid w:val="009C4174"/>
    <w:rsid w:val="009E54AB"/>
    <w:rsid w:val="009F3C87"/>
    <w:rsid w:val="009F6CE6"/>
    <w:rsid w:val="00A029F2"/>
    <w:rsid w:val="00A1719D"/>
    <w:rsid w:val="00A202B8"/>
    <w:rsid w:val="00A2322F"/>
    <w:rsid w:val="00A3559A"/>
    <w:rsid w:val="00A51E6E"/>
    <w:rsid w:val="00A562AB"/>
    <w:rsid w:val="00A60E83"/>
    <w:rsid w:val="00A9060F"/>
    <w:rsid w:val="00AA39D1"/>
    <w:rsid w:val="00AC7266"/>
    <w:rsid w:val="00AD3C27"/>
    <w:rsid w:val="00AE1062"/>
    <w:rsid w:val="00AF1C9F"/>
    <w:rsid w:val="00AF4608"/>
    <w:rsid w:val="00B022BD"/>
    <w:rsid w:val="00B074CC"/>
    <w:rsid w:val="00B41153"/>
    <w:rsid w:val="00B443A1"/>
    <w:rsid w:val="00B44453"/>
    <w:rsid w:val="00B465E5"/>
    <w:rsid w:val="00B50A04"/>
    <w:rsid w:val="00B555CB"/>
    <w:rsid w:val="00B60BF4"/>
    <w:rsid w:val="00B60C6A"/>
    <w:rsid w:val="00B64D14"/>
    <w:rsid w:val="00B74D7C"/>
    <w:rsid w:val="00B77AF4"/>
    <w:rsid w:val="00B8172C"/>
    <w:rsid w:val="00B8271C"/>
    <w:rsid w:val="00BA2FE4"/>
    <w:rsid w:val="00BB01EC"/>
    <w:rsid w:val="00BB5BF9"/>
    <w:rsid w:val="00BC4CE1"/>
    <w:rsid w:val="00BD1DD1"/>
    <w:rsid w:val="00BE3411"/>
    <w:rsid w:val="00BE44C3"/>
    <w:rsid w:val="00BE7488"/>
    <w:rsid w:val="00BE7542"/>
    <w:rsid w:val="00BF0FD1"/>
    <w:rsid w:val="00C03E33"/>
    <w:rsid w:val="00C13C50"/>
    <w:rsid w:val="00C54FE7"/>
    <w:rsid w:val="00C74956"/>
    <w:rsid w:val="00CC1673"/>
    <w:rsid w:val="00CC6FD2"/>
    <w:rsid w:val="00CD1353"/>
    <w:rsid w:val="00CE1853"/>
    <w:rsid w:val="00CE2E56"/>
    <w:rsid w:val="00CE3025"/>
    <w:rsid w:val="00CE3E4F"/>
    <w:rsid w:val="00CF2B10"/>
    <w:rsid w:val="00D00221"/>
    <w:rsid w:val="00D06F70"/>
    <w:rsid w:val="00D16488"/>
    <w:rsid w:val="00D25341"/>
    <w:rsid w:val="00D2609E"/>
    <w:rsid w:val="00D3409D"/>
    <w:rsid w:val="00D51A6F"/>
    <w:rsid w:val="00D7334C"/>
    <w:rsid w:val="00D85D99"/>
    <w:rsid w:val="00D9065B"/>
    <w:rsid w:val="00D93C51"/>
    <w:rsid w:val="00DC0CEF"/>
    <w:rsid w:val="00DC2D8F"/>
    <w:rsid w:val="00DC72BF"/>
    <w:rsid w:val="00DC7D84"/>
    <w:rsid w:val="00DE077C"/>
    <w:rsid w:val="00DE3DB0"/>
    <w:rsid w:val="00DE7CD9"/>
    <w:rsid w:val="00DF2E7D"/>
    <w:rsid w:val="00DF6FC4"/>
    <w:rsid w:val="00E0405A"/>
    <w:rsid w:val="00E1467C"/>
    <w:rsid w:val="00E25939"/>
    <w:rsid w:val="00E333DA"/>
    <w:rsid w:val="00E36358"/>
    <w:rsid w:val="00E36E11"/>
    <w:rsid w:val="00E37D98"/>
    <w:rsid w:val="00E5539D"/>
    <w:rsid w:val="00E62638"/>
    <w:rsid w:val="00E653AA"/>
    <w:rsid w:val="00E671BF"/>
    <w:rsid w:val="00E73DDA"/>
    <w:rsid w:val="00E76E79"/>
    <w:rsid w:val="00E77CD8"/>
    <w:rsid w:val="00E971AB"/>
    <w:rsid w:val="00EA0671"/>
    <w:rsid w:val="00EA3329"/>
    <w:rsid w:val="00EA5A3D"/>
    <w:rsid w:val="00EB218B"/>
    <w:rsid w:val="00EB594C"/>
    <w:rsid w:val="00F075EA"/>
    <w:rsid w:val="00F137C1"/>
    <w:rsid w:val="00F23D67"/>
    <w:rsid w:val="00F265D5"/>
    <w:rsid w:val="00F358BF"/>
    <w:rsid w:val="00F452C7"/>
    <w:rsid w:val="00F54A8E"/>
    <w:rsid w:val="00F56CA6"/>
    <w:rsid w:val="00F62A95"/>
    <w:rsid w:val="00F747BA"/>
    <w:rsid w:val="00F7781D"/>
    <w:rsid w:val="00F93134"/>
    <w:rsid w:val="00FB5B11"/>
    <w:rsid w:val="00FB6C2E"/>
    <w:rsid w:val="00FC0B72"/>
    <w:rsid w:val="00FC486A"/>
    <w:rsid w:val="00FC4DB1"/>
    <w:rsid w:val="00FD514B"/>
    <w:rsid w:val="00FE64E4"/>
    <w:rsid w:val="00FF498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es.wikipedia.org/wiki/Lenguaje_de_marcado" TargetMode="External"/><Relationship Id="rId11" Type="http://schemas.openxmlformats.org/officeDocument/2006/relationships/hyperlink" Target="https://es.wikipedia.org/wiki/P%C3%A1gina_web" TargetMode="External"/><Relationship Id="rId12" Type="http://schemas.openxmlformats.org/officeDocument/2006/relationships/hyperlink" Target="https://es.wikipedia.org/wiki/World_Wide_Web_Consortium" TargetMode="External"/><Relationship Id="rId13" Type="http://schemas.openxmlformats.org/officeDocument/2006/relationships/hyperlink" Target="https://es.wikipedia.org/wiki/W3C" TargetMode="External"/><Relationship Id="rId14" Type="http://schemas.openxmlformats.org/officeDocument/2006/relationships/hyperlink" Target="https://es.wikipedia.org/wiki/World_Wide_Web" TargetMode="External"/><Relationship Id="rId15" Type="http://schemas.openxmlformats.org/officeDocument/2006/relationships/hyperlink" Target="https://es.wikipedia.org/wiki/HTML" TargetMode="External"/><Relationship Id="rId16" Type="http://schemas.openxmlformats.org/officeDocument/2006/relationships/hyperlink" Target="https://es.wikipedia.org/wiki/Script" TargetMode="External"/><Relationship Id="rId17" Type="http://schemas.openxmlformats.org/officeDocument/2006/relationships/hyperlink" Target="https://developer.mozilla.org/es/docs/HTML" TargetMode="External"/><Relationship Id="rId18" Type="http://schemas.openxmlformats.org/officeDocument/2006/relationships/hyperlink" Target="https://developer.mozilla.org/es/docs/XML" TargetMode="External"/><Relationship Id="rId19" Type="http://schemas.openxmlformats.org/officeDocument/2006/relationships/hyperlink" Target="https://developer.mozilla.org/es/docs/XML" TargetMode="External"/><Relationship Id="rId60" Type="http://schemas.openxmlformats.org/officeDocument/2006/relationships/image" Target="media/image5.png"/><Relationship Id="rId61" Type="http://schemas.openxmlformats.org/officeDocument/2006/relationships/image" Target="media/image6.png"/><Relationship Id="rId62" Type="http://schemas.openxmlformats.org/officeDocument/2006/relationships/hyperlink" Target="https://es.wikipedia.org/wiki/Modelo_de_datos" TargetMode="External"/><Relationship Id="rId63" Type="http://schemas.openxmlformats.org/officeDocument/2006/relationships/hyperlink" Target="https://es.wikipedia.org/wiki/Sistema_de_informaci%C3%B3n" TargetMode="External"/><Relationship Id="rId64" Type="http://schemas.openxmlformats.org/officeDocument/2006/relationships/image" Target="media/image7.png"/><Relationship Id="rId65" Type="http://schemas.microsoft.com/office/2007/relationships/hdphoto" Target="media/hdphoto1.wdp"/><Relationship Id="rId66" Type="http://schemas.openxmlformats.org/officeDocument/2006/relationships/image" Target="media/image8.png"/><Relationship Id="rId67" Type="http://schemas.openxmlformats.org/officeDocument/2006/relationships/image" Target="media/image9.png"/><Relationship Id="rId68" Type="http://schemas.openxmlformats.org/officeDocument/2006/relationships/image" Target="media/image10.png"/><Relationship Id="rId69" Type="http://schemas.openxmlformats.org/officeDocument/2006/relationships/image" Target="media/image11.png"/><Relationship Id="rId40" Type="http://schemas.openxmlformats.org/officeDocument/2006/relationships/hyperlink" Target="https://es.wikipedia.org/wiki/Aplicaci%C3%B3n_inform%C3%A1tica" TargetMode="External"/><Relationship Id="rId41" Type="http://schemas.openxmlformats.org/officeDocument/2006/relationships/hyperlink" Target="https://es.wikipedia.org/wiki/World_Wide_Web" TargetMode="External"/><Relationship Id="rId42" Type="http://schemas.openxmlformats.org/officeDocument/2006/relationships/hyperlink" Target="https://es.wikipedia.org/wiki/PDF" TargetMode="External"/><Relationship Id="rId90" Type="http://schemas.openxmlformats.org/officeDocument/2006/relationships/image" Target="media/image32.png"/><Relationship Id="rId91" Type="http://schemas.openxmlformats.org/officeDocument/2006/relationships/image" Target="media/image33.png"/><Relationship Id="rId92" Type="http://schemas.openxmlformats.org/officeDocument/2006/relationships/image" Target="media/image34.png"/><Relationship Id="rId93" Type="http://schemas.openxmlformats.org/officeDocument/2006/relationships/image" Target="media/image35.png"/><Relationship Id="rId94" Type="http://schemas.openxmlformats.org/officeDocument/2006/relationships/image" Target="media/image36.png"/><Relationship Id="rId95" Type="http://schemas.openxmlformats.org/officeDocument/2006/relationships/image" Target="media/image37.png"/><Relationship Id="rId96" Type="http://schemas.openxmlformats.org/officeDocument/2006/relationships/image" Target="media/image38.png"/><Relationship Id="rId101" Type="http://schemas.openxmlformats.org/officeDocument/2006/relationships/image" Target="media/image43.png"/><Relationship Id="rId102" Type="http://schemas.openxmlformats.org/officeDocument/2006/relationships/image" Target="media/image44.png"/><Relationship Id="rId103" Type="http://schemas.openxmlformats.org/officeDocument/2006/relationships/image" Target="media/image45.png"/><Relationship Id="rId104" Type="http://schemas.openxmlformats.org/officeDocument/2006/relationships/image" Target="media/image46.png"/><Relationship Id="rId105" Type="http://schemas.openxmlformats.org/officeDocument/2006/relationships/image" Target="media/image47.png"/><Relationship Id="rId106" Type="http://schemas.openxmlformats.org/officeDocument/2006/relationships/image" Target="media/image48.png"/><Relationship Id="rId107" Type="http://schemas.openxmlformats.org/officeDocument/2006/relationships/image" Target="media/image49.png"/><Relationship Id="rId108" Type="http://schemas.openxmlformats.org/officeDocument/2006/relationships/image" Target="media/image50.png"/><Relationship Id="rId109" Type="http://schemas.openxmlformats.org/officeDocument/2006/relationships/image" Target="media/image51.png"/><Relationship Id="rId97" Type="http://schemas.openxmlformats.org/officeDocument/2006/relationships/image" Target="media/image39.png"/><Relationship Id="rId98" Type="http://schemas.openxmlformats.org/officeDocument/2006/relationships/image" Target="media/image40.png"/><Relationship Id="rId99" Type="http://schemas.openxmlformats.org/officeDocument/2006/relationships/image" Target="media/image41.png"/><Relationship Id="rId43" Type="http://schemas.openxmlformats.org/officeDocument/2006/relationships/hyperlink" Target="https://es.wikipedia.org/wiki/Widget" TargetMode="External"/><Relationship Id="rId44" Type="http://schemas.openxmlformats.org/officeDocument/2006/relationships/hyperlink" Target="https://es.wikipedia.org/wiki/Inform%C3%A1tica" TargetMode="External"/><Relationship Id="rId45" Type="http://schemas.openxmlformats.org/officeDocument/2006/relationships/hyperlink" Target="https://es.wikipedia.org/wiki/Electr%C3%B3nica" TargetMode="External"/><Relationship Id="rId46" Type="http://schemas.openxmlformats.org/officeDocument/2006/relationships/hyperlink" Target="https://es.wikipedia.org/wiki/Programa_inform%C3%A1tico" TargetMode="External"/><Relationship Id="rId47" Type="http://schemas.openxmlformats.org/officeDocument/2006/relationships/hyperlink" Target="https://es.wikipedia.org/wiki/Sistema_de_gesti%C3%B3n_de_bases_de_datos" TargetMode="External"/><Relationship Id="rId48" Type="http://schemas.openxmlformats.org/officeDocument/2006/relationships/image" Target="media/image2.png"/><Relationship Id="rId49" Type="http://schemas.openxmlformats.org/officeDocument/2006/relationships/hyperlink" Target="https://es.wikipedia.org/wiki/Base_de_datos_relacional" TargetMode="External"/><Relationship Id="rId100" Type="http://schemas.openxmlformats.org/officeDocument/2006/relationships/image" Target="media/image42.png"/><Relationship Id="rId20" Type="http://schemas.openxmlformats.org/officeDocument/2006/relationships/hyperlink" Target="https://developer.mozilla.org/es/docs/XHTML" TargetMode="External"/><Relationship Id="rId21" Type="http://schemas.openxmlformats.org/officeDocument/2006/relationships/hyperlink" Target="https://developer.mozilla.org/es/docs/SVG" TargetMode="External"/><Relationship Id="rId22" Type="http://schemas.openxmlformats.org/officeDocument/2006/relationships/hyperlink" Target="http://www.w3.org/Style/CSS/" TargetMode="External"/><Relationship Id="rId70" Type="http://schemas.openxmlformats.org/officeDocument/2006/relationships/image" Target="media/image12.png"/><Relationship Id="rId71" Type="http://schemas.openxmlformats.org/officeDocument/2006/relationships/image" Target="media/image13.png"/><Relationship Id="rId72" Type="http://schemas.openxmlformats.org/officeDocument/2006/relationships/image" Target="media/image14.png"/><Relationship Id="rId73" Type="http://schemas.openxmlformats.org/officeDocument/2006/relationships/image" Target="media/image15.png"/><Relationship Id="rId74" Type="http://schemas.openxmlformats.org/officeDocument/2006/relationships/image" Target="media/image16.png"/><Relationship Id="rId75" Type="http://schemas.openxmlformats.org/officeDocument/2006/relationships/image" Target="media/image17.png"/><Relationship Id="rId76" Type="http://schemas.openxmlformats.org/officeDocument/2006/relationships/image" Target="media/image18.png"/><Relationship Id="rId77" Type="http://schemas.openxmlformats.org/officeDocument/2006/relationships/image" Target="media/image19.png"/><Relationship Id="rId78" Type="http://schemas.openxmlformats.org/officeDocument/2006/relationships/image" Target="media/image20.png"/><Relationship Id="rId79" Type="http://schemas.openxmlformats.org/officeDocument/2006/relationships/image" Target="media/image21.png"/><Relationship Id="rId23" Type="http://schemas.openxmlformats.org/officeDocument/2006/relationships/hyperlink" Target="https://es.wikipedia.org/wiki/ECMAScript" TargetMode="External"/><Relationship Id="rId24" Type="http://schemas.openxmlformats.org/officeDocument/2006/relationships/hyperlink" Target="https://es.wikipedia.org/wiki/I/O" TargetMode="External"/><Relationship Id="rId25" Type="http://schemas.openxmlformats.org/officeDocument/2006/relationships/hyperlink" Target="https://es.wikipedia.org/wiki/Programaci%C3%B3n_dirigida_por_eventos" TargetMode="External"/><Relationship Id="rId26" Type="http://schemas.openxmlformats.org/officeDocument/2006/relationships/hyperlink" Target="https://es.wikipedia.org/wiki/V8_(motor_JavaScript)" TargetMode="External"/><Relationship Id="rId27" Type="http://schemas.openxmlformats.org/officeDocument/2006/relationships/hyperlink" Target="https://es.wikipedia.org/wiki/Servidor_web" TargetMode="External"/><Relationship Id="rId28" Type="http://schemas.openxmlformats.org/officeDocument/2006/relationships/image" Target="media/image1.png"/><Relationship Id="rId29" Type="http://schemas.openxmlformats.org/officeDocument/2006/relationships/hyperlink" Target="https://es.wikipedia.org/wiki/Lenguaje_de_programaci%C3%B3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hyperlink" Target="https://es.wikipedia.org/wiki/ACID" TargetMode="External"/><Relationship Id="rId51" Type="http://schemas.openxmlformats.org/officeDocument/2006/relationships/hyperlink" Target="https://es.wikipedia.org/w/index.php?title=D._Richard_Hipp&amp;action=edit&amp;redlink=1" TargetMode="External"/><Relationship Id="rId52" Type="http://schemas.openxmlformats.org/officeDocument/2006/relationships/hyperlink" Target="https://es.wikipedia.org/wiki/Transacci%C3%B3n_de_base_de_datos" TargetMode="External"/><Relationship Id="rId53" Type="http://schemas.openxmlformats.org/officeDocument/2006/relationships/hyperlink" Target="https://es.wikipedia.org/wiki/SGBD" TargetMode="External"/><Relationship Id="rId54" Type="http://schemas.openxmlformats.org/officeDocument/2006/relationships/hyperlink" Target="https://es.wikipedia.org/wiki/Atomicidad" TargetMode="External"/><Relationship Id="rId55" Type="http://schemas.openxmlformats.org/officeDocument/2006/relationships/hyperlink" Target="https://es.wikipedia.org/wiki/Consistencia_de_datos" TargetMode="External"/><Relationship Id="rId56" Type="http://schemas.openxmlformats.org/officeDocument/2006/relationships/hyperlink" Target="https://es.wikipedia.org/wiki/Aislamiento_(ACID)" TargetMode="External"/><Relationship Id="rId57" Type="http://schemas.openxmlformats.org/officeDocument/2006/relationships/hyperlink" Target="https://es.wikipedia.org/wiki/Datos_persistentes" TargetMode="External"/><Relationship Id="rId58" Type="http://schemas.openxmlformats.org/officeDocument/2006/relationships/image" Target="media/image3.jpeg"/><Relationship Id="rId59" Type="http://schemas.openxmlformats.org/officeDocument/2006/relationships/image" Target="media/image4.png"/><Relationship Id="rId110" Type="http://schemas.openxmlformats.org/officeDocument/2006/relationships/hyperlink" Target="https://en.wikipedia.org/wiki/Socket.IO" TargetMode="External"/><Relationship Id="rId111" Type="http://schemas.openxmlformats.org/officeDocument/2006/relationships/hyperlink" Target="https://es.wikipedia.org/wiki/JavaScript" TargetMode="External"/><Relationship Id="rId112" Type="http://schemas.openxmlformats.org/officeDocument/2006/relationships/hyperlink" Target="https://es.wikipedia.org/wiki/Node.js" TargetMode="External"/><Relationship Id="rId113" Type="http://schemas.openxmlformats.org/officeDocument/2006/relationships/hyperlink" Target="https://es.wikipedia.org/wiki/HTML" TargetMode="External"/><Relationship Id="rId114" Type="http://schemas.openxmlformats.org/officeDocument/2006/relationships/hyperlink" Target="https://es.wikipedia.org/wiki/Hoja_de_estilos_en_cascada" TargetMode="External"/><Relationship Id="rId115" Type="http://schemas.openxmlformats.org/officeDocument/2006/relationships/hyperlink" Target="https://es.wikipedia.org/wiki/SQLite" TargetMode="External"/><Relationship Id="rId116" Type="http://schemas.openxmlformats.org/officeDocument/2006/relationships/hyperlink" Target="https://es.wikipedia.org/wiki/Base_de_datos" TargetMode="External"/><Relationship Id="rId117" Type="http://schemas.openxmlformats.org/officeDocument/2006/relationships/hyperlink" Target="https://es.wikipedia.org/wiki/ACID" TargetMode="Externa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hyperlink" Target="https://es.wikipedia.org/wiki/Int%C3%A9rprete_(inform%C3%A1tica)" TargetMode="External"/><Relationship Id="rId31" Type="http://schemas.openxmlformats.org/officeDocument/2006/relationships/hyperlink" Target="https://es.wikipedia.org/wiki/ECMAScript" TargetMode="External"/><Relationship Id="rId32" Type="http://schemas.openxmlformats.org/officeDocument/2006/relationships/hyperlink" Target="https://es.wikipedia.org/wiki/Programaci%C3%B3n_orientada_a_objetos" TargetMode="External"/><Relationship Id="rId33" Type="http://schemas.openxmlformats.org/officeDocument/2006/relationships/hyperlink" Target="https://es.wikipedia.org/wiki/Programaci%C3%B3n_basada_en_prototipos" TargetMode="External"/><Relationship Id="rId34" Type="http://schemas.openxmlformats.org/officeDocument/2006/relationships/hyperlink" Target="https://es.wikipedia.org/wiki/Programaci%C3%B3n_imperativa" TargetMode="External"/><Relationship Id="rId35" Type="http://schemas.openxmlformats.org/officeDocument/2006/relationships/hyperlink" Target="https://es.wikipedia.org/wiki/Lado_del_cliente" TargetMode="External"/><Relationship Id="rId36" Type="http://schemas.openxmlformats.org/officeDocument/2006/relationships/hyperlink" Target="https://es.wikipedia.org/wiki/Navegador_web" TargetMode="External"/><Relationship Id="rId37" Type="http://schemas.openxmlformats.org/officeDocument/2006/relationships/hyperlink" Target="https://es.wikipedia.org/wiki/Interfaz_de_usuario" TargetMode="External"/><Relationship Id="rId38" Type="http://schemas.openxmlformats.org/officeDocument/2006/relationships/hyperlink" Target="https://es.wikipedia.org/wiki/P%C3%A1gina_web" TargetMode="External"/><Relationship Id="rId39" Type="http://schemas.openxmlformats.org/officeDocument/2006/relationships/hyperlink" Target="https://es.wikipedia.org/wiki/Script_del_lado_del_servidor" TargetMode="External"/><Relationship Id="rId80" Type="http://schemas.openxmlformats.org/officeDocument/2006/relationships/image" Target="media/image22.png"/><Relationship Id="rId81" Type="http://schemas.openxmlformats.org/officeDocument/2006/relationships/image" Target="media/image23.png"/><Relationship Id="rId82" Type="http://schemas.openxmlformats.org/officeDocument/2006/relationships/image" Target="media/image24.png"/><Relationship Id="rId83" Type="http://schemas.openxmlformats.org/officeDocument/2006/relationships/image" Target="media/image25.png"/><Relationship Id="rId84" Type="http://schemas.openxmlformats.org/officeDocument/2006/relationships/image" Target="media/image26.png"/><Relationship Id="rId85" Type="http://schemas.openxmlformats.org/officeDocument/2006/relationships/image" Target="media/image27.png"/><Relationship Id="rId86" Type="http://schemas.openxmlformats.org/officeDocument/2006/relationships/image" Target="media/image28.png"/><Relationship Id="rId87" Type="http://schemas.openxmlformats.org/officeDocument/2006/relationships/image" Target="media/image29.png"/><Relationship Id="rId88" Type="http://schemas.openxmlformats.org/officeDocument/2006/relationships/image" Target="media/image30.png"/><Relationship Id="rId8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D06715-1DC5-AE44-A5A4-9B775EDF0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TotalTime>
  <Pages>54</Pages>
  <Words>11124</Words>
  <Characters>63411</Characters>
  <Application>Microsoft Macintosh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36</cp:revision>
  <dcterms:created xsi:type="dcterms:W3CDTF">2017-09-08T08:15:00Z</dcterms:created>
  <dcterms:modified xsi:type="dcterms:W3CDTF">2017-09-27T10:30:00Z</dcterms:modified>
</cp:coreProperties>
</file>